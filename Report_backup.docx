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xlsx" ContentType="application/vnd.openxmlformats-officedocument.spreadsheetml.sheet"/>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245AE5A1" w14:textId="77777777" w:rsidR="00BC1DFA" w:rsidRDefault="00981C42" w:rsidP="00C638E3">
      <w:pPr>
        <w:jc w:val="center"/>
        <w:rPr>
          <w:sz w:val="24"/>
        </w:rPr>
      </w:pPr>
      <w:r>
        <w:rPr>
          <w:noProof/>
          <w:sz w:val="24"/>
          <w:lang w:eastAsia="ja-JP"/>
        </w:rPr>
        <mc:AlternateContent>
          <mc:Choice Requires="wps">
            <w:drawing>
              <wp:anchor distT="0" distB="0" distL="114300" distR="114300" simplePos="0" relativeHeight="251625472" behindDoc="0" locked="0" layoutInCell="1" allowOverlap="1" wp14:anchorId="5427C611" wp14:editId="594657FB">
                <wp:simplePos x="0" y="0"/>
                <wp:positionH relativeFrom="column">
                  <wp:posOffset>-868422</wp:posOffset>
                </wp:positionH>
                <wp:positionV relativeFrom="paragraph">
                  <wp:posOffset>7978775</wp:posOffset>
                </wp:positionV>
                <wp:extent cx="7689850" cy="1834182"/>
                <wp:effectExtent l="0" t="0" r="6350" b="0"/>
                <wp:wrapNone/>
                <wp:docPr id="16" name="Text Box 16"/>
                <wp:cNvGraphicFramePr/>
                <a:graphic xmlns:a="http://schemas.openxmlformats.org/drawingml/2006/main">
                  <a:graphicData uri="http://schemas.microsoft.com/office/word/2010/wordprocessingShape">
                    <wps:wsp>
                      <wps:cNvSpPr txBox="1"/>
                      <wps:spPr>
                        <a:xfrm>
                          <a:off x="0" y="0"/>
                          <a:ext cx="7689850" cy="18341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C4FA25" w14:textId="77777777" w:rsidR="00170724" w:rsidRDefault="00170724" w:rsidP="00981C42">
                            <w:pPr>
                              <w:jc w:val="center"/>
                              <w:rPr>
                                <w:sz w:val="24"/>
                              </w:rPr>
                            </w:pPr>
                            <w:r>
                              <w:rPr>
                                <w:sz w:val="24"/>
                              </w:rPr>
                              <w:t xml:space="preserve">Jamie Birch,     </w:t>
                            </w:r>
                            <w:r w:rsidRPr="00C224CF">
                              <w:rPr>
                                <w:sz w:val="24"/>
                              </w:rPr>
                              <w:t>Sarah Carter</w:t>
                            </w:r>
                            <w:r>
                              <w:rPr>
                                <w:sz w:val="24"/>
                              </w:rPr>
                              <w:t xml:space="preserve">,     </w:t>
                            </w:r>
                            <w:r w:rsidRPr="00C224CF">
                              <w:rPr>
                                <w:sz w:val="24"/>
                              </w:rPr>
                              <w:t>Ching Chi Chan,</w:t>
                            </w:r>
                          </w:p>
                          <w:p w14:paraId="67BD4630" w14:textId="77777777" w:rsidR="00170724" w:rsidRPr="00C224CF" w:rsidRDefault="00170724" w:rsidP="00981C42">
                            <w:pPr>
                              <w:jc w:val="center"/>
                              <w:rPr>
                                <w:sz w:val="24"/>
                              </w:rPr>
                            </w:pPr>
                            <w:r w:rsidRPr="00C224CF">
                              <w:rPr>
                                <w:sz w:val="24"/>
                              </w:rPr>
                              <w:t>Matthew Ellams</w:t>
                            </w:r>
                            <w:r>
                              <w:rPr>
                                <w:sz w:val="24"/>
                              </w:rPr>
                              <w:t xml:space="preserve">,     </w:t>
                            </w:r>
                            <w:r w:rsidRPr="00C224CF">
                              <w:rPr>
                                <w:sz w:val="24"/>
                              </w:rPr>
                              <w:t>Sam Grant</w:t>
                            </w:r>
                            <w:r>
                              <w:rPr>
                                <w:sz w:val="24"/>
                              </w:rPr>
                              <w:t xml:space="preserve">,      </w:t>
                            </w:r>
                            <w:r w:rsidRPr="00C224CF">
                              <w:rPr>
                                <w:sz w:val="24"/>
                              </w:rPr>
                              <w:t>Alexander Lorimer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27C611" id="_x0000_t202" coordsize="21600,21600" o:spt="202" path="m,l,21600r21600,l21600,xe">
                <v:stroke joinstyle="miter"/>
                <v:path gradientshapeok="t" o:connecttype="rect"/>
              </v:shapetype>
              <v:shape id="Text Box 16" o:spid="_x0000_s1026" type="#_x0000_t202" style="position:absolute;left:0;text-align:left;margin-left:-68.4pt;margin-top:628.25pt;width:605.5pt;height:144.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" fillcolor="white [3201]" stroked="f" strokeweight=".5pt">
                <v:textbox>
                  <w:txbxContent>
                    <w:p w14:paraId="68C4FA25" w14:textId="77777777" w:rsidR="00170724" w:rsidRDefault="00170724" w:rsidP="00981C42">
                      <w:pPr>
                        <w:jc w:val="center"/>
                        <w:rPr>
                          <w:sz w:val="24"/>
                        </w:rPr>
                      </w:pPr>
                      <w:r>
                        <w:rPr>
                          <w:sz w:val="24"/>
                        </w:rPr>
                        <w:t xml:space="preserve">Jamie Birch,     </w:t>
                      </w:r>
                      <w:r w:rsidRPr="00C224CF">
                        <w:rPr>
                          <w:sz w:val="24"/>
                        </w:rPr>
                        <w:t>Sarah Carter</w:t>
                      </w:r>
                      <w:r>
                        <w:rPr>
                          <w:sz w:val="24"/>
                        </w:rPr>
                        <w:t xml:space="preserve">,     </w:t>
                      </w:r>
                      <w:r w:rsidRPr="00C224CF">
                        <w:rPr>
                          <w:sz w:val="24"/>
                        </w:rPr>
                        <w:t>Ching Chi Chan,</w:t>
                      </w:r>
                    </w:p>
                    <w:p w14:paraId="67BD4630" w14:textId="77777777" w:rsidR="00170724" w:rsidRPr="00C224CF" w:rsidRDefault="00170724" w:rsidP="00981C42">
                      <w:pPr>
                        <w:jc w:val="center"/>
                        <w:rPr>
                          <w:sz w:val="24"/>
                        </w:rPr>
                      </w:pPr>
                      <w:r w:rsidRPr="00C224CF">
                        <w:rPr>
                          <w:sz w:val="24"/>
                        </w:rPr>
                        <w:t>Matthew Ellams</w:t>
                      </w:r>
                      <w:r>
                        <w:rPr>
                          <w:sz w:val="24"/>
                        </w:rPr>
                        <w:t xml:space="preserve">,     </w:t>
                      </w:r>
                      <w:r w:rsidRPr="00C224CF">
                        <w:rPr>
                          <w:sz w:val="24"/>
                        </w:rPr>
                        <w:t>Sam Grant</w:t>
                      </w:r>
                      <w:r>
                        <w:rPr>
                          <w:sz w:val="24"/>
                        </w:rPr>
                        <w:t xml:space="preserve">,      </w:t>
                      </w:r>
                      <w:r w:rsidRPr="00C224CF">
                        <w:rPr>
                          <w:sz w:val="24"/>
                        </w:rPr>
                        <w:t>Alexander Lorimer</w:t>
                      </w:r>
                    </w:p>
                  </w:txbxContent>
                </v:textbox>
              </v:shape>
            </w:pict>
          </mc:Fallback>
        </mc:AlternateContent>
      </w:r>
      <w:r w:rsidR="00C638E3" w:rsidRPr="00C638E3">
        <w:rPr>
          <w:sz w:val="24"/>
        </w:rPr>
        <w:t>Department of Computer Science</w:t>
      </w:r>
    </w:p>
    <w:p w14:paraId="4E2829AE" w14:textId="77777777" w:rsidR="00981C42" w:rsidRDefault="00981C42" w:rsidP="00C638E3">
      <w:pPr>
        <w:jc w:val="center"/>
        <w:rPr>
          <w:sz w:val="24"/>
        </w:rPr>
      </w:pPr>
    </w:p>
    <w:p w14:paraId="75D3CA08" w14:textId="3B783CD3" w:rsidR="00981C42" w:rsidRDefault="00981C42" w:rsidP="00981C42">
      <w:pPr>
        <w:rPr>
          <w:sz w:val="24"/>
        </w:rPr>
      </w:pPr>
    </w:p>
    <w:p w14:paraId="58FA7C3B" w14:textId="7FC1FBBB" w:rsidR="00981C42" w:rsidRDefault="00981C42" w:rsidP="00C638E3">
      <w:pPr>
        <w:jc w:val="center"/>
        <w:rPr>
          <w:sz w:val="24"/>
        </w:rPr>
      </w:pPr>
    </w:p>
    <w:p w14:paraId="1C7CCFDB" w14:textId="179D469C" w:rsidR="00981C42" w:rsidRPr="00754282" w:rsidRDefault="00981C42" w:rsidP="00C638E3">
      <w:pPr>
        <w:jc w:val="center"/>
        <w:rPr>
          <w:color w:val="FFD189" w:themeColor="text2" w:themeTint="40"/>
          <w:sz w:val="24"/>
          <w:rPrChange w:id="1" w:author="Alex Lorimer" w:date="2016-01-19T22:13:00Z">
            <w:rPr>
              <w:sz w:val="24"/>
            </w:rPr>
          </w:rPrChange>
        </w:rPr>
      </w:pPr>
    </w:p>
    <w:p w14:paraId="7B3ED807" w14:textId="4D606508" w:rsidR="00892E48" w:rsidRPr="00754282" w:rsidRDefault="00892E48" w:rsidP="00C638E3">
      <w:pPr>
        <w:jc w:val="center"/>
        <w:rPr>
          <w:color w:val="FFD189" w:themeColor="text2" w:themeTint="40"/>
          <w:rPrChange w:id="2" w:author="Alex Lorimer" w:date="2016-01-19T22:13:00Z">
            <w:rPr/>
          </w:rPrChange>
        </w:rPr>
      </w:pPr>
    </w:p>
    <w:p w14:paraId="34F26BB8" w14:textId="1E7BE7B2" w:rsidR="00892E48" w:rsidRDefault="00D46CF1">
      <w:r w:rsidRPr="00754282">
        <w:rPr>
          <w:noProof/>
          <w:color w:val="FFD189" w:themeColor="text2" w:themeTint="40"/>
          <w:sz w:val="24"/>
          <w:lang w:eastAsia="ja-JP"/>
          <w:rPrChange w:id="3" w:author="Alex Lorimer" w:date="2016-01-19T22:13:00Z">
            <w:rPr>
              <w:noProof/>
              <w:sz w:val="24"/>
              <w:lang w:eastAsia="ja-JP"/>
            </w:rPr>
          </w:rPrChange>
        </w:rPr>
        <mc:AlternateContent>
          <mc:Choice Requires="wpg">
            <w:drawing>
              <wp:anchor distT="0" distB="0" distL="114300" distR="114300" simplePos="0" relativeHeight="251625476" behindDoc="0" locked="0" layoutInCell="1" allowOverlap="1" wp14:anchorId="3CAA9999" wp14:editId="6E6FA959">
                <wp:simplePos x="0" y="0"/>
                <wp:positionH relativeFrom="column">
                  <wp:posOffset>1348105</wp:posOffset>
                </wp:positionH>
                <wp:positionV relativeFrom="paragraph">
                  <wp:posOffset>138430</wp:posOffset>
                </wp:positionV>
                <wp:extent cx="952500" cy="1078865"/>
                <wp:effectExtent l="0" t="57150" r="0" b="0"/>
                <wp:wrapNone/>
                <wp:docPr id="9" name="Group 9"/>
                <wp:cNvGraphicFramePr/>
                <a:graphic xmlns:a="http://schemas.openxmlformats.org/drawingml/2006/main">
                  <a:graphicData uri="http://schemas.microsoft.com/office/word/2010/wordprocessingGroup">
                    <wpg:wgp>
                      <wpg:cNvGrpSpPr/>
                      <wpg:grpSpPr>
                        <a:xfrm>
                          <a:off x="0" y="0"/>
                          <a:ext cx="952500" cy="1078865"/>
                          <a:chOff x="0" y="0"/>
                          <a:chExt cx="952500" cy="1079500"/>
                        </a:xfrm>
                      </wpg:grpSpPr>
                      <wps:wsp>
                        <wps:cNvPr id="5" name="Arc 5"/>
                        <wps:cNvSpPr/>
                        <wps:spPr>
                          <a:xfrm rot="20290575">
                            <a:off x="0" y="0"/>
                            <a:ext cx="952500" cy="1079500"/>
                          </a:xfrm>
                          <a:prstGeom prst="arc">
                            <a:avLst/>
                          </a:prstGeom>
                          <a:ln>
                            <a:solidFill>
                              <a:srgbClr val="FFC15D"/>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142875" y="28575"/>
                            <a:ext cx="250825" cy="45719"/>
                          </a:xfrm>
                          <a:prstGeom prst="ellipse">
                            <a:avLst/>
                          </a:prstGeom>
                          <a:solidFill>
                            <a:schemeClr val="bg1">
                              <a:lumMod val="85000"/>
                            </a:schemeClr>
                          </a:solidFill>
                          <a:ln>
                            <a:solidFill>
                              <a:srgbClr val="FFC15D"/>
                            </a:solidFill>
                          </a:ln>
                          <a:scene3d>
                            <a:camera prst="orthographicFront">
                              <a:rot lat="9600000" lon="84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B7C96F" id="Group 9" o:spid="_x0000_s1026" style="position:absolute;margin-left:106.15pt;margin-top:10.9pt;width:75pt;height:84.95pt;z-index:251625476" coordsize="952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">
                <v:shape id="Arc 5" o:spid="_x0000_s1027" style="position:absolute;width:9525;height:10795;rotation:-1430241fd;visibility:visible;mso-wrap-style:square;v-text-anchor:middle" coordsize="952500,107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HcF8MA&#10;AADaAAAADwAAAGRycy9kb3ducmV2LnhtbESP3YrCMBSE74V9h3AWvNN0XZWlGmVRVkQQ8Yfu7aE5&#10;tsXmpDRRq09vBMHLYWa+YcbTxpTiQrUrLCv46kYgiFOrC84UHPZ/nR8QziNrLC2Tghs5mE4+WmOM&#10;tb3yli47n4kAYRejgtz7KpbSpTkZdF1bEQfvaGuDPsg6k7rGa4CbUvaiaCgNFhwWcqxollN62p2N&#10;glmSrL/Ncn7Itsf7or9KNmnzL5Vqfza/IxCeGv8Ov9pLrWAAzyvhBs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HcF8MAAADaAAAADwAAAAAAAAAAAAAAAACYAgAAZHJzL2Rv&#10;d25yZXYueG1sUEsFBgAAAAAEAAQA9QAAAIgDAAAAAA==&#10;" path="m476250,nsc739276,,952500,241654,952500,539750r-476250,l476250,xem476250,nfc739276,,952500,241654,952500,539750e" filled="f" strokecolor="#ffc15d" strokeweight=".5pt" insetpen="t">
                  <v:path arrowok="t" o:connecttype="custom" o:connectlocs="476250,0;952500,539750" o:connectangles="0,0"/>
                </v:shape>
                <v:oval id="Oval 8" o:spid="_x0000_s1028" style="position:absolute;left:1428;top:285;width:2509;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BzWL4A&#10;AADaAAAADwAAAGRycy9kb3ducmV2LnhtbERPTYvCMBC9C/6HMII3TfUgSzUtIhQ8LKLWZa9jMzbF&#10;ZlKarNZ/bw4LHh/ve5MPthUP6n3jWMFinoAgrpxuuFZwKYvZFwgfkDW2jknBizzk2Xi0wVS7J5/o&#10;cQ61iCHsU1RgQuhSKX1lyKKfu444cjfXWwwR9rXUPT5juG3lMklW0mLDscFgRztD1f38ZxWcAn/f&#10;ltaY3XD8Lcv6p7geikKp6WTYrkEEGsJH/O/eawVxa7wSb4DM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tgc1i+AAAA2gAAAA8AAAAAAAAAAAAAAAAAmAIAAGRycy9kb3ducmV2&#10;LnhtbFBLBQYAAAAABAAEAPUAAACDAwAAAAA=&#10;" fillcolor="#d8d8d8 [2732]" strokecolor="#ffc15d" strokeweight="1pt" insetpen="t"/>
              </v:group>
            </w:pict>
          </mc:Fallback>
        </mc:AlternateContent>
      </w:r>
      <w:r w:rsidRPr="00754282">
        <w:rPr>
          <w:noProof/>
          <w:color w:val="FFD189" w:themeColor="text2" w:themeTint="40"/>
          <w:sz w:val="24"/>
          <w:lang w:eastAsia="ja-JP"/>
          <w:rPrChange w:id="4" w:author="Alex Lorimer" w:date="2016-01-19T22:13:00Z">
            <w:rPr>
              <w:noProof/>
              <w:sz w:val="24"/>
              <w:lang w:eastAsia="ja-JP"/>
            </w:rPr>
          </w:rPrChange>
        </w:rPr>
        <mc:AlternateContent>
          <mc:Choice Requires="wpg">
            <w:drawing>
              <wp:anchor distT="0" distB="0" distL="114300" distR="114300" simplePos="0" relativeHeight="251625475" behindDoc="0" locked="0" layoutInCell="1" allowOverlap="1" wp14:anchorId="62DBB301" wp14:editId="0C428186">
                <wp:simplePos x="0" y="0"/>
                <wp:positionH relativeFrom="column">
                  <wp:posOffset>3626485</wp:posOffset>
                </wp:positionH>
                <wp:positionV relativeFrom="paragraph">
                  <wp:posOffset>153670</wp:posOffset>
                </wp:positionV>
                <wp:extent cx="952500" cy="1078865"/>
                <wp:effectExtent l="0" t="38100" r="0" b="0"/>
                <wp:wrapNone/>
                <wp:docPr id="10" name="Group 10"/>
                <wp:cNvGraphicFramePr/>
                <a:graphic xmlns:a="http://schemas.openxmlformats.org/drawingml/2006/main">
                  <a:graphicData uri="http://schemas.microsoft.com/office/word/2010/wordprocessingGroup">
                    <wpg:wgp>
                      <wpg:cNvGrpSpPr/>
                      <wpg:grpSpPr>
                        <a:xfrm>
                          <a:off x="0" y="0"/>
                          <a:ext cx="952500" cy="1078865"/>
                          <a:chOff x="0" y="0"/>
                          <a:chExt cx="952500" cy="1079500"/>
                        </a:xfrm>
                      </wpg:grpSpPr>
                      <wps:wsp>
                        <wps:cNvPr id="6" name="Arc 6"/>
                        <wps:cNvSpPr/>
                        <wps:spPr>
                          <a:xfrm rot="1309425" flipH="1">
                            <a:off x="0" y="0"/>
                            <a:ext cx="952500" cy="1079500"/>
                          </a:xfrm>
                          <a:prstGeom prst="arc">
                            <a:avLst/>
                          </a:prstGeom>
                          <a:ln>
                            <a:solidFill>
                              <a:srgbClr val="FFC15D"/>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590550" y="19050"/>
                            <a:ext cx="203200" cy="45719"/>
                          </a:xfrm>
                          <a:prstGeom prst="ellipse">
                            <a:avLst/>
                          </a:prstGeom>
                          <a:solidFill>
                            <a:schemeClr val="bg1">
                              <a:lumMod val="85000"/>
                            </a:schemeClr>
                          </a:solidFill>
                          <a:ln>
                            <a:solidFill>
                              <a:srgbClr val="FFC15D"/>
                            </a:solidFill>
                          </a:ln>
                          <a:scene3d>
                            <a:camera prst="orthographicFront">
                              <a:rot lat="12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3448C4" id="Group 10" o:spid="_x0000_s1026" style="position:absolute;margin-left:285.55pt;margin-top:12.1pt;width:75pt;height:84.95pt;z-index:251625475" coordsize="952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">
                <v:shape id="Arc 6" o:spid="_x0000_s1027" style="position:absolute;width:9525;height:10795;rotation:-1430241fd;flip:x;visibility:visible;mso-wrap-style:square;v-text-anchor:middle" coordsize="952500,107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O+PsMA&#10;AADaAAAADwAAAGRycy9kb3ducmV2LnhtbESPzYvCMBTE78L+D+Et7E1TPah0jVJkFz/Agx+sHh/N&#10;syk2L6XJav3vjSB4HGbmN8xk1tpKXKnxpWMF/V4Cgjh3uuRCwWH/2x2D8AFZY+WYFNzJw2z60Zlg&#10;qt2Nt3TdhUJECPsUFZgQ6lRKnxuy6HuuJo7e2TUWQ5RNIXWDtwi3lRwkyVBaLDkuGKxpbii/7P6t&#10;gtV6tDyNsuSyMVl+/Jvjz7ZcHJT6+myzbxCB2vAOv9pLrWAIzyvxBs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O+PsMAAADaAAAADwAAAAAAAAAAAAAAAACYAgAAZHJzL2Rv&#10;d25yZXYueG1sUEsFBgAAAAAEAAQA9QAAAIgDAAAAAA==&#10;" path="m476250,nsc739276,,952500,241654,952500,539750r-476250,l476250,xem476250,nfc739276,,952500,241654,952500,539750e" filled="f" strokecolor="#ffc15d" strokeweight=".5pt" insetpen="t">
                  <v:path arrowok="t" o:connecttype="custom" o:connectlocs="476250,0;952500,539750" o:connectangles="0,0"/>
                </v:shape>
                <v:oval id="Oval 7" o:spid="_x0000_s1028" style="position:absolute;left:5905;top:190;width:2032;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sEA&#10;AADaAAAADwAAAGRycy9kb3ducmV2LnhtbESPQYvCMBSE74L/ITzBm031oNI1igiFPSzLapW9Pptn&#10;U2xeSpPV7r83guBxmJlvmNWmt424UedrxwqmSQqCuHS65krBscgnSxA+IGtsHJOCf/KwWQ8HK8y0&#10;u/OebodQiQhhn6ECE0KbSelLQxZ94lri6F1cZzFE2VVSd3iPcNvIWZrOpcWa44LBlnaGyuvhzyrY&#10;B/66zKwxu/7ntyiqU37+znOlxqN++wEiUB/e4Vf7UytYwPNKv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5yrBAAAA2gAAAA8AAAAAAAAAAAAAAAAAmAIAAGRycy9kb3du&#10;cmV2LnhtbFBLBQYAAAAABAAEAPUAAACGAwAAAAA=&#10;" fillcolor="#d8d8d8 [2732]" strokecolor="#ffc15d" strokeweight="1pt" insetpen="t"/>
              </v:group>
            </w:pict>
          </mc:Fallback>
        </mc:AlternateContent>
      </w:r>
      <w:r w:rsidRPr="00754282">
        <w:rPr>
          <w:noProof/>
          <w:color w:val="FFD189" w:themeColor="text2" w:themeTint="40"/>
          <w:sz w:val="24"/>
          <w:lang w:eastAsia="ja-JP"/>
          <w:rPrChange w:id="5" w:author="Alex Lorimer" w:date="2016-01-19T22:13:00Z">
            <w:rPr>
              <w:noProof/>
              <w:sz w:val="24"/>
              <w:lang w:eastAsia="ja-JP"/>
            </w:rPr>
          </w:rPrChange>
        </w:rPr>
        <mc:AlternateContent>
          <mc:Choice Requires="wps">
            <w:drawing>
              <wp:anchor distT="0" distB="0" distL="114300" distR="114300" simplePos="0" relativeHeight="251625480" behindDoc="0" locked="0" layoutInCell="1" allowOverlap="1" wp14:anchorId="7EEC0A1D" wp14:editId="7AE7089E">
                <wp:simplePos x="0" y="0"/>
                <wp:positionH relativeFrom="column">
                  <wp:posOffset>2286000</wp:posOffset>
                </wp:positionH>
                <wp:positionV relativeFrom="paragraph">
                  <wp:posOffset>345440</wp:posOffset>
                </wp:positionV>
                <wp:extent cx="1352550" cy="282141"/>
                <wp:effectExtent l="0" t="0" r="19050" b="22860"/>
                <wp:wrapNone/>
                <wp:docPr id="21" name="Text Box 21"/>
                <wp:cNvGraphicFramePr/>
                <a:graphic xmlns:a="http://schemas.openxmlformats.org/drawingml/2006/main">
                  <a:graphicData uri="http://schemas.microsoft.com/office/word/2010/wordprocessingShape">
                    <wps:wsp>
                      <wps:cNvSpPr txBox="1"/>
                      <wps:spPr>
                        <a:xfrm>
                          <a:off x="0" y="0"/>
                          <a:ext cx="1352550" cy="28214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C14D03" w14:textId="77777777" w:rsidR="00170724" w:rsidRPr="003F054B" w:rsidRDefault="00170724" w:rsidP="008048C6">
                            <w:pPr>
                              <w:jc w:val="center"/>
                              <w:rPr>
                                <w:color w:val="B8B8B2" w:themeColor="background2" w:themeShade="BF"/>
                                <w:sz w:val="24"/>
                                <w:u w:val="single"/>
                              </w:rPr>
                            </w:pPr>
                            <w:r w:rsidRPr="003F054B">
                              <w:rPr>
                                <w:color w:val="B8B8B2" w:themeColor="background2" w:themeShade="BF"/>
                                <w:sz w:val="24"/>
                                <w:u w:val="single"/>
                              </w:rPr>
                              <w:t>___</w:t>
                            </w:r>
                            <w:r w:rsidRPr="003F054B">
                              <w:rPr>
                                <w:color w:val="B8B8B2" w:themeColor="background2" w:themeShade="BF"/>
                                <w:u w:val="single"/>
                              </w:rPr>
                              <w:t>REPORT</w:t>
                            </w:r>
                            <w:r w:rsidRPr="003F054B">
                              <w:rPr>
                                <w:color w:val="B8B8B2" w:themeColor="background2" w:themeShade="BF"/>
                                <w:sz w:val="24"/>
                                <w:u w:val="single"/>
                              </w:rPr>
                              <w:t>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EC0A1D" id="Text Box 21" o:spid="_x0000_s1027" type="#_x0000_t202" style="position:absolute;margin-left:180pt;margin-top:27.2pt;width:106.5pt;height:22.2pt;z-index:251625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" fillcolor="white [3201]" strokecolor="white [3212]" strokeweight=".5pt">
                <v:textbox>
                  <w:txbxContent>
                    <w:p w14:paraId="4FC14D03" w14:textId="77777777" w:rsidR="00170724" w:rsidRPr="003F054B" w:rsidRDefault="00170724" w:rsidP="008048C6">
                      <w:pPr>
                        <w:jc w:val="center"/>
                        <w:rPr>
                          <w:color w:val="B8B8B2" w:themeColor="background2" w:themeShade="BF"/>
                          <w:sz w:val="24"/>
                          <w:u w:val="single"/>
                        </w:rPr>
                      </w:pPr>
                      <w:r w:rsidRPr="003F054B">
                        <w:rPr>
                          <w:color w:val="B8B8B2" w:themeColor="background2" w:themeShade="BF"/>
                          <w:sz w:val="24"/>
                          <w:u w:val="single"/>
                        </w:rPr>
                        <w:t>___</w:t>
                      </w:r>
                      <w:r w:rsidRPr="003F054B">
                        <w:rPr>
                          <w:color w:val="B8B8B2" w:themeColor="background2" w:themeShade="BF"/>
                          <w:u w:val="single"/>
                        </w:rPr>
                        <w:t>REPORT</w:t>
                      </w:r>
                      <w:r w:rsidRPr="003F054B">
                        <w:rPr>
                          <w:color w:val="B8B8B2" w:themeColor="background2" w:themeShade="BF"/>
                          <w:sz w:val="24"/>
                          <w:u w:val="single"/>
                        </w:rPr>
                        <w:t>___</w:t>
                      </w:r>
                    </w:p>
                  </w:txbxContent>
                </v:textbox>
              </v:shape>
            </w:pict>
          </mc:Fallback>
        </mc:AlternateContent>
      </w:r>
      <w:r w:rsidRPr="00754282">
        <w:rPr>
          <w:noProof/>
          <w:color w:val="FFD189" w:themeColor="text2" w:themeTint="40"/>
          <w:sz w:val="24"/>
          <w:lang w:eastAsia="ja-JP"/>
          <w:rPrChange w:id="6" w:author="Alex Lorimer" w:date="2016-01-19T22:13:00Z">
            <w:rPr>
              <w:noProof/>
              <w:sz w:val="24"/>
              <w:lang w:eastAsia="ja-JP"/>
            </w:rPr>
          </w:rPrChange>
        </w:rPr>
        <mc:AlternateContent>
          <mc:Choice Requires="wps">
            <w:drawing>
              <wp:anchor distT="0" distB="0" distL="114300" distR="114300" simplePos="0" relativeHeight="251625473" behindDoc="0" locked="0" layoutInCell="1" allowOverlap="1" wp14:anchorId="7F06D583" wp14:editId="0D2DEA86">
                <wp:simplePos x="0" y="0"/>
                <wp:positionH relativeFrom="column">
                  <wp:posOffset>-914400</wp:posOffset>
                </wp:positionH>
                <wp:positionV relativeFrom="paragraph">
                  <wp:posOffset>233680</wp:posOffset>
                </wp:positionV>
                <wp:extent cx="7753350" cy="1971675"/>
                <wp:effectExtent l="0" t="0" r="19050" b="28575"/>
                <wp:wrapNone/>
                <wp:docPr id="2" name="Text Box 2"/>
                <wp:cNvGraphicFramePr/>
                <a:graphic xmlns:a="http://schemas.openxmlformats.org/drawingml/2006/main">
                  <a:graphicData uri="http://schemas.microsoft.com/office/word/2010/wordprocessingShape">
                    <wps:wsp>
                      <wps:cNvSpPr txBox="1"/>
                      <wps:spPr>
                        <a:xfrm>
                          <a:off x="0" y="0"/>
                          <a:ext cx="7753350" cy="1971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AA96CA5" w14:textId="6BABF2E0" w:rsidR="00170724" w:rsidRPr="00B255FE" w:rsidRDefault="00170724" w:rsidP="00C638E3">
                            <w:pPr>
                              <w:spacing w:after="0" w:line="240" w:lineRule="auto"/>
                              <w:jc w:val="center"/>
                              <w:rPr>
                                <w:b/>
                                <w:color w:val="656A59" w:themeColor="accent2"/>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Change w:id="7" w:author="Alex Lorimer" w:date="2016-01-20T12:30:00Z">
                                  <w:rPr>
                                    <w:sz w:val="144"/>
                                  </w:rPr>
                                </w:rPrChange>
                              </w:rPr>
                            </w:pPr>
                            <w:r w:rsidRPr="00B255FE">
                              <w:rPr>
                                <w:b/>
                                <w:color w:val="656A59" w:themeColor="accent2"/>
                                <w:sz w:val="96"/>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Change w:id="8" w:author="Alex Lorimer" w:date="2016-01-20T12:30:00Z">
                                  <w:rPr>
                                    <w:b/>
                                    <w:sz w:val="144"/>
                                  </w:rPr>
                                </w:rPrChange>
                              </w:rPr>
                              <w:t>CODE</w:t>
                            </w:r>
                            <w:r w:rsidRPr="00B255FE">
                              <w:rPr>
                                <w:b/>
                                <w:color w:val="656A59" w:themeColor="accent2"/>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Change w:id="9" w:author="Alex Lorimer" w:date="2016-01-20T12:30:00Z">
                                  <w:rPr>
                                    <w:b/>
                                    <w:sz w:val="144"/>
                                  </w:rPr>
                                </w:rPrChange>
                              </w:rPr>
                              <w:t xml:space="preserve"> </w:t>
                            </w:r>
                            <w:r w:rsidRPr="00B255FE">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2000">
                                        <w14:schemeClr w14:val="tx1">
                                          <w14:lumMod w14:val="95000"/>
                                          <w14:lumOff w14:val="5000"/>
                                        </w14:schemeClr>
                                      </w14:gs>
                                      <w14:gs w14:pos="87000">
                                        <w14:schemeClr w14:val="tx2">
                                          <w14:lumMod w14:val="25000"/>
                                          <w14:lumOff w14:val="75000"/>
                                        </w14:schemeClr>
                                      </w14:gs>
                                    </w14:gsLst>
                                    <w14:lin w14:ang="5400000" w14:scaled="0"/>
                                  </w14:gradFill>
                                </w14:textFill>
                              </w:rPr>
                              <w:t>a</w:t>
                            </w:r>
                          </w:p>
                          <w:p w14:paraId="30B9E85C" w14:textId="2BE0D72F" w:rsidR="00170724" w:rsidRPr="00B255FE" w:rsidRDefault="00170724" w:rsidP="00C638E3">
                            <w:pPr>
                              <w:spacing w:after="0" w:line="240" w:lineRule="auto"/>
                              <w:jc w:val="center"/>
                              <w:rPr>
                                <w:b/>
                                <w:color w:val="656A59" w:themeColor="accent2"/>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Change w:id="10" w:author="Alex Lorimer" w:date="2016-01-20T12:30:00Z">
                                  <w:rPr>
                                    <w:b/>
                                    <w:sz w:val="144"/>
                                  </w:rPr>
                                </w:rPrChange>
                              </w:rPr>
                            </w:pPr>
                            <w:r w:rsidRPr="00B255FE">
                              <w:rPr>
                                <w:b/>
                                <w:color w:val="656A59" w:themeColor="accent2"/>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Change w:id="11" w:author="Alex Lorimer" w:date="2016-01-20T12:30:00Z">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rPrChange>
                              </w:rPr>
                              <w:t>COLONY</w:t>
                            </w:r>
                          </w:p>
                          <w:p w14:paraId="6713D2E8" w14:textId="77777777" w:rsidR="00170724" w:rsidRDefault="001707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6D583" id="Text Box 2" o:spid="_x0000_s1028" type="#_x0000_t202" style="position:absolute;margin-left:-1in;margin-top:18.4pt;width:610.5pt;height:155.25pt;z-index:2516254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" fillcolor="white [3201]" strokecolor="white [3212]" strokeweight=".5pt">
                <v:textbox>
                  <w:txbxContent>
                    <w:p w14:paraId="5AA96CA5" w14:textId="6BABF2E0" w:rsidR="00170724" w:rsidRPr="00B255FE" w:rsidRDefault="00170724" w:rsidP="00C638E3">
                      <w:pPr>
                        <w:spacing w:after="0" w:line="240" w:lineRule="auto"/>
                        <w:jc w:val="center"/>
                        <w:rPr>
                          <w:b/>
                          <w:color w:val="656A59" w:themeColor="accent2"/>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Change w:id="12" w:author="Alex Lorimer" w:date="2016-01-20T12:30:00Z">
                            <w:rPr>
                              <w:sz w:val="144"/>
                            </w:rPr>
                          </w:rPrChange>
                        </w:rPr>
                      </w:pPr>
                      <w:r w:rsidRPr="00B255FE">
                        <w:rPr>
                          <w:b/>
                          <w:color w:val="656A59" w:themeColor="accent2"/>
                          <w:sz w:val="96"/>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Change w:id="13" w:author="Alex Lorimer" w:date="2016-01-20T12:30:00Z">
                            <w:rPr>
                              <w:b/>
                              <w:sz w:val="144"/>
                            </w:rPr>
                          </w:rPrChange>
                        </w:rPr>
                        <w:t>C</w:t>
                      </w:r>
                      <w:r w:rsidRPr="00B255FE">
                        <w:rPr>
                          <w:b/>
                          <w:color w:val="656A59" w:themeColor="accent2"/>
                          <w:sz w:val="96"/>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Change w:id="14" w:author="Alex Lorimer" w:date="2016-01-20T12:30:00Z">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
                          </w:rPrChange>
                        </w:rPr>
                        <w:t>ODE</w:t>
                      </w:r>
                      <w:r w:rsidRPr="00B255FE">
                        <w:rPr>
                          <w:b/>
                          <w:color w:val="656A59" w:themeColor="accent2"/>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Change w:id="15" w:author="Alex Lorimer" w:date="2016-01-20T12:30:00Z">
                            <w:rPr>
                              <w:b/>
                              <w:sz w:val="144"/>
                            </w:rPr>
                          </w:rPrChange>
                        </w:rPr>
                        <w:t xml:space="preserve"> </w:t>
                      </w:r>
                      <w:r w:rsidRPr="00B255FE">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2000">
                                  <w14:schemeClr w14:val="tx1">
                                    <w14:lumMod w14:val="95000"/>
                                    <w14:lumOff w14:val="5000"/>
                                  </w14:schemeClr>
                                </w14:gs>
                                <w14:gs w14:pos="87000">
                                  <w14:schemeClr w14:val="tx2">
                                    <w14:lumMod w14:val="25000"/>
                                    <w14:lumOff w14:val="75000"/>
                                  </w14:schemeClr>
                                </w14:gs>
                              </w14:gsLst>
                              <w14:lin w14:ang="5400000" w14:scaled="0"/>
                            </w14:gradFill>
                          </w14:textFill>
                        </w:rPr>
                        <w:t>a</w:t>
                      </w:r>
                    </w:p>
                    <w:p w14:paraId="30B9E85C" w14:textId="2BE0D72F" w:rsidR="00170724" w:rsidRPr="00B255FE" w:rsidRDefault="00170724" w:rsidP="00C638E3">
                      <w:pPr>
                        <w:spacing w:after="0" w:line="240" w:lineRule="auto"/>
                        <w:jc w:val="center"/>
                        <w:rPr>
                          <w:b/>
                          <w:color w:val="656A59" w:themeColor="accent2"/>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Change w:id="16" w:author="Alex Lorimer" w:date="2016-01-20T12:30:00Z">
                            <w:rPr>
                              <w:b/>
                              <w:sz w:val="144"/>
                            </w:rPr>
                          </w:rPrChange>
                        </w:rPr>
                      </w:pPr>
                      <w:r w:rsidRPr="00B255FE">
                        <w:rPr>
                          <w:b/>
                          <w:color w:val="656A59" w:themeColor="accent2"/>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Change w:id="17" w:author="Alex Lorimer" w:date="2016-01-20T12:30:00Z">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rPrChange>
                        </w:rPr>
                        <w:t>COLONY</w:t>
                      </w:r>
                    </w:p>
                    <w:p w14:paraId="6713D2E8" w14:textId="77777777" w:rsidR="00170724" w:rsidRDefault="00170724"/>
                  </w:txbxContent>
                </v:textbox>
              </v:shape>
            </w:pict>
          </mc:Fallback>
        </mc:AlternateContent>
      </w:r>
      <w:r w:rsidR="00321FF6" w:rsidRPr="00754282">
        <w:rPr>
          <w:noProof/>
          <w:color w:val="FFD189" w:themeColor="text2" w:themeTint="40"/>
          <w:sz w:val="24"/>
          <w:lang w:eastAsia="ja-JP"/>
          <w:rPrChange w:id="12" w:author="Alex Lorimer" w:date="2016-01-19T22:13:00Z">
            <w:rPr>
              <w:noProof/>
              <w:sz w:val="24"/>
              <w:lang w:eastAsia="ja-JP"/>
            </w:rPr>
          </w:rPrChange>
        </w:rPr>
        <mc:AlternateContent>
          <mc:Choice Requires="wps">
            <w:drawing>
              <wp:anchor distT="0" distB="0" distL="114300" distR="114300" simplePos="0" relativeHeight="251625488" behindDoc="0" locked="0" layoutInCell="1" allowOverlap="1" wp14:anchorId="62282E68" wp14:editId="1D364863">
                <wp:simplePos x="0" y="0"/>
                <wp:positionH relativeFrom="column">
                  <wp:posOffset>5194300</wp:posOffset>
                </wp:positionH>
                <wp:positionV relativeFrom="paragraph">
                  <wp:posOffset>3038157</wp:posOffset>
                </wp:positionV>
                <wp:extent cx="80963" cy="19367"/>
                <wp:effectExtent l="0" t="0" r="14605" b="19050"/>
                <wp:wrapNone/>
                <wp:docPr id="33" name="Straight Connector 33"/>
                <wp:cNvGraphicFramePr/>
                <a:graphic xmlns:a="http://schemas.openxmlformats.org/drawingml/2006/main">
                  <a:graphicData uri="http://schemas.microsoft.com/office/word/2010/wordprocessingShape">
                    <wps:wsp>
                      <wps:cNvCnPr/>
                      <wps:spPr>
                        <a:xfrm flipH="1">
                          <a:off x="0" y="0"/>
                          <a:ext cx="80963" cy="19367"/>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CD9C9" id="Straight Connector 33" o:spid="_x0000_s1026" style="position:absolute;flip:x;z-index:25162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pt,239.2pt" to="415.4pt,2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" strokecolor="#ffedd1 [351]" strokeweight=".5pt" insetpen="t"/>
            </w:pict>
          </mc:Fallback>
        </mc:AlternateContent>
      </w:r>
      <w:r w:rsidR="00321FF6" w:rsidRPr="00754282">
        <w:rPr>
          <w:noProof/>
          <w:color w:val="FFD189" w:themeColor="text2" w:themeTint="40"/>
          <w:sz w:val="24"/>
          <w:lang w:eastAsia="ja-JP"/>
          <w:rPrChange w:id="13" w:author="Alex Lorimer" w:date="2016-01-19T22:13:00Z">
            <w:rPr>
              <w:noProof/>
              <w:sz w:val="24"/>
              <w:lang w:eastAsia="ja-JP"/>
            </w:rPr>
          </w:rPrChange>
        </w:rPr>
        <mc:AlternateContent>
          <mc:Choice Requires="wps">
            <w:drawing>
              <wp:anchor distT="0" distB="0" distL="114300" distR="114300" simplePos="0" relativeHeight="251625487" behindDoc="0" locked="0" layoutInCell="1" allowOverlap="1" wp14:anchorId="3BBFA790" wp14:editId="4683B962">
                <wp:simplePos x="0" y="0"/>
                <wp:positionH relativeFrom="column">
                  <wp:posOffset>5241925</wp:posOffset>
                </wp:positionH>
                <wp:positionV relativeFrom="paragraph">
                  <wp:posOffset>2928937</wp:posOffset>
                </wp:positionV>
                <wp:extent cx="47625" cy="80645"/>
                <wp:effectExtent l="0" t="0" r="28575" b="14605"/>
                <wp:wrapNone/>
                <wp:docPr id="32" name="Straight Connector 32"/>
                <wp:cNvGraphicFramePr/>
                <a:graphic xmlns:a="http://schemas.openxmlformats.org/drawingml/2006/main">
                  <a:graphicData uri="http://schemas.microsoft.com/office/word/2010/wordprocessingShape">
                    <wps:wsp>
                      <wps:cNvCnPr/>
                      <wps:spPr>
                        <a:xfrm flipH="1" flipV="1">
                          <a:off x="0" y="0"/>
                          <a:ext cx="47625" cy="80645"/>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AD695F" id="Straight Connector 32" o:spid="_x0000_s1026" style="position:absolute;flip:x y;z-index:251625487;visibility:visible;mso-wrap-style:square;mso-wrap-distance-left:9pt;mso-wrap-distance-top:0;mso-wrap-distance-right:9pt;mso-wrap-distance-bottom:0;mso-position-horizontal:absolute;mso-position-horizontal-relative:text;mso-position-vertical:absolute;mso-position-vertical-relative:text" from="412.75pt,230.6pt" to="416.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" strokecolor="#ffedd1 [351]" strokeweight=".5pt" insetpen="t"/>
            </w:pict>
          </mc:Fallback>
        </mc:AlternateContent>
      </w:r>
      <w:r w:rsidR="00321FF6" w:rsidRPr="00754282">
        <w:rPr>
          <w:noProof/>
          <w:color w:val="FFD189" w:themeColor="text2" w:themeTint="40"/>
          <w:sz w:val="24"/>
          <w:lang w:eastAsia="ja-JP"/>
          <w:rPrChange w:id="14" w:author="Alex Lorimer" w:date="2016-01-19T22:13:00Z">
            <w:rPr>
              <w:noProof/>
              <w:sz w:val="24"/>
              <w:lang w:eastAsia="ja-JP"/>
            </w:rPr>
          </w:rPrChange>
        </w:rPr>
        <mc:AlternateContent>
          <mc:Choice Requires="wps">
            <w:drawing>
              <wp:anchor distT="0" distB="0" distL="114300" distR="114300" simplePos="0" relativeHeight="251625485" behindDoc="0" locked="0" layoutInCell="1" allowOverlap="1" wp14:anchorId="11943707" wp14:editId="466BC004">
                <wp:simplePos x="0" y="0"/>
                <wp:positionH relativeFrom="column">
                  <wp:posOffset>5633720</wp:posOffset>
                </wp:positionH>
                <wp:positionV relativeFrom="paragraph">
                  <wp:posOffset>4467225</wp:posOffset>
                </wp:positionV>
                <wp:extent cx="47625" cy="80645"/>
                <wp:effectExtent l="0" t="0" r="28575" b="14605"/>
                <wp:wrapNone/>
                <wp:docPr id="30" name="Straight Connector 30"/>
                <wp:cNvGraphicFramePr/>
                <a:graphic xmlns:a="http://schemas.openxmlformats.org/drawingml/2006/main">
                  <a:graphicData uri="http://schemas.microsoft.com/office/word/2010/wordprocessingShape">
                    <wps:wsp>
                      <wps:cNvCnPr/>
                      <wps:spPr>
                        <a:xfrm flipH="1" flipV="1">
                          <a:off x="0" y="0"/>
                          <a:ext cx="47625" cy="80645"/>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23C672" id="Straight Connector 30" o:spid="_x0000_s1026" style="position:absolute;flip:x y;z-index:251625485;visibility:visible;mso-wrap-style:square;mso-wrap-distance-left:9pt;mso-wrap-distance-top:0;mso-wrap-distance-right:9pt;mso-wrap-distance-bottom:0;mso-position-horizontal:absolute;mso-position-horizontal-relative:text;mso-position-vertical:absolute;mso-position-vertical-relative:text" from="443.6pt,351.75pt" to="447.35pt,3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" strokecolor="#ffedd1 [351]" strokeweight=".5pt" insetpen="t"/>
            </w:pict>
          </mc:Fallback>
        </mc:AlternateContent>
      </w:r>
      <w:r w:rsidR="00321FF6" w:rsidRPr="00754282">
        <w:rPr>
          <w:noProof/>
          <w:color w:val="FFD189" w:themeColor="text2" w:themeTint="40"/>
          <w:sz w:val="24"/>
          <w:lang w:eastAsia="ja-JP"/>
          <w:rPrChange w:id="15" w:author="Alex Lorimer" w:date="2016-01-19T22:13:00Z">
            <w:rPr>
              <w:noProof/>
              <w:sz w:val="24"/>
              <w:lang w:eastAsia="ja-JP"/>
            </w:rPr>
          </w:rPrChange>
        </w:rPr>
        <mc:AlternateContent>
          <mc:Choice Requires="wps">
            <w:drawing>
              <wp:anchor distT="0" distB="0" distL="114300" distR="114300" simplePos="0" relativeHeight="251625486" behindDoc="0" locked="0" layoutInCell="1" allowOverlap="1" wp14:anchorId="3CF69B72" wp14:editId="2EB22402">
                <wp:simplePos x="0" y="0"/>
                <wp:positionH relativeFrom="column">
                  <wp:posOffset>5715000</wp:posOffset>
                </wp:positionH>
                <wp:positionV relativeFrom="paragraph">
                  <wp:posOffset>4467542</wp:posOffset>
                </wp:positionV>
                <wp:extent cx="38100" cy="80962"/>
                <wp:effectExtent l="0" t="0" r="19050" b="14605"/>
                <wp:wrapNone/>
                <wp:docPr id="31" name="Straight Connector 31"/>
                <wp:cNvGraphicFramePr/>
                <a:graphic xmlns:a="http://schemas.openxmlformats.org/drawingml/2006/main">
                  <a:graphicData uri="http://schemas.microsoft.com/office/word/2010/wordprocessingShape">
                    <wps:wsp>
                      <wps:cNvCnPr/>
                      <wps:spPr>
                        <a:xfrm flipV="1">
                          <a:off x="0" y="0"/>
                          <a:ext cx="38100" cy="80962"/>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BE2D50" id="Straight Connector 31" o:spid="_x0000_s1026" style="position:absolute;flip:y;z-index:2516254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pt,351.75pt" to="453pt,3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" strokecolor="#ffedd1 [351]" strokeweight=".5pt" insetpen="t"/>
            </w:pict>
          </mc:Fallback>
        </mc:AlternateContent>
      </w:r>
      <w:r w:rsidR="00321FF6" w:rsidRPr="00754282">
        <w:rPr>
          <w:noProof/>
          <w:color w:val="FFD189" w:themeColor="text2" w:themeTint="40"/>
          <w:sz w:val="24"/>
          <w:lang w:eastAsia="ja-JP"/>
          <w:rPrChange w:id="16" w:author="Alex Lorimer" w:date="2016-01-19T22:13:00Z">
            <w:rPr>
              <w:noProof/>
              <w:sz w:val="24"/>
              <w:lang w:eastAsia="ja-JP"/>
            </w:rPr>
          </w:rPrChange>
        </w:rPr>
        <mc:AlternateContent>
          <mc:Choice Requires="wps">
            <w:drawing>
              <wp:anchor distT="0" distB="0" distL="114300" distR="114300" simplePos="0" relativeHeight="251625483" behindDoc="0" locked="0" layoutInCell="1" allowOverlap="1" wp14:anchorId="7859E279" wp14:editId="031C304E">
                <wp:simplePos x="0" y="0"/>
                <wp:positionH relativeFrom="column">
                  <wp:posOffset>5638165</wp:posOffset>
                </wp:positionH>
                <wp:positionV relativeFrom="paragraph">
                  <wp:posOffset>4510405</wp:posOffset>
                </wp:positionV>
                <wp:extent cx="114300" cy="114300"/>
                <wp:effectExtent l="0" t="0" r="19050" b="19050"/>
                <wp:wrapNone/>
                <wp:docPr id="28" name="Oval 28"/>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2">
                            <a:lumMod val="10000"/>
                            <a:lumOff val="90000"/>
                          </a:schemeClr>
                        </a:solidFill>
                        <a:ln>
                          <a:solidFill>
                            <a:schemeClr val="tx2">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FB664A" id="Oval 28" o:spid="_x0000_s1026" style="position:absolute;margin-left:443.95pt;margin-top:355.15pt;width:9pt;height:9pt;z-index:2516254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" fillcolor="#ffedd1 [351]" strokecolor="#ffedd1 [351]" strokeweight="1pt" insetpen="t"/>
            </w:pict>
          </mc:Fallback>
        </mc:AlternateContent>
      </w:r>
      <w:r w:rsidR="00321FF6" w:rsidRPr="00754282">
        <w:rPr>
          <w:noProof/>
          <w:color w:val="FFD189" w:themeColor="text2" w:themeTint="40"/>
          <w:sz w:val="24"/>
          <w:lang w:eastAsia="ja-JP"/>
          <w:rPrChange w:id="17" w:author="Alex Lorimer" w:date="2016-01-19T22:13:00Z">
            <w:rPr>
              <w:noProof/>
              <w:sz w:val="24"/>
              <w:lang w:eastAsia="ja-JP"/>
            </w:rPr>
          </w:rPrChange>
        </w:rPr>
        <mc:AlternateContent>
          <mc:Choice Requires="wps">
            <w:drawing>
              <wp:anchor distT="0" distB="0" distL="114300" distR="114300" simplePos="0" relativeHeight="251625482" behindDoc="0" locked="0" layoutInCell="1" allowOverlap="1" wp14:anchorId="0C8A4644" wp14:editId="6B75D010">
                <wp:simplePos x="0" y="0"/>
                <wp:positionH relativeFrom="column">
                  <wp:posOffset>5688330</wp:posOffset>
                </wp:positionH>
                <wp:positionV relativeFrom="paragraph">
                  <wp:posOffset>4586605</wp:posOffset>
                </wp:positionV>
                <wp:extent cx="5259705" cy="2095500"/>
                <wp:effectExtent l="0" t="0" r="17145" b="19050"/>
                <wp:wrapNone/>
                <wp:docPr id="1" name="Freeform 1"/>
                <wp:cNvGraphicFramePr/>
                <a:graphic xmlns:a="http://schemas.openxmlformats.org/drawingml/2006/main">
                  <a:graphicData uri="http://schemas.microsoft.com/office/word/2010/wordprocessingShape">
                    <wps:wsp>
                      <wps:cNvSpPr/>
                      <wps:spPr>
                        <a:xfrm>
                          <a:off x="0" y="0"/>
                          <a:ext cx="5259705" cy="2095500"/>
                        </a:xfrm>
                        <a:custGeom>
                          <a:avLst/>
                          <a:gdLst>
                            <a:gd name="connsiteX0" fmla="*/ 5260262 w 5260262"/>
                            <a:gd name="connsiteY0" fmla="*/ 1876425 h 2095738"/>
                            <a:gd name="connsiteX1" fmla="*/ 4764962 w 5260262"/>
                            <a:gd name="connsiteY1" fmla="*/ 1943100 h 2095738"/>
                            <a:gd name="connsiteX2" fmla="*/ 3059987 w 5260262"/>
                            <a:gd name="connsiteY2" fmla="*/ 2095500 h 2095738"/>
                            <a:gd name="connsiteX3" fmla="*/ 1402637 w 5260262"/>
                            <a:gd name="connsiteY3" fmla="*/ 1905000 h 2095738"/>
                            <a:gd name="connsiteX4" fmla="*/ 221537 w 5260262"/>
                            <a:gd name="connsiteY4" fmla="*/ 790575 h 2095738"/>
                            <a:gd name="connsiteX5" fmla="*/ 2462 w 5260262"/>
                            <a:gd name="connsiteY5" fmla="*/ 0 h 20957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60262" h="2095738">
                              <a:moveTo>
                                <a:pt x="5260262" y="1876425"/>
                              </a:moveTo>
                              <a:cubicBezTo>
                                <a:pt x="5177712" y="1887537"/>
                                <a:pt x="5131674" y="1906588"/>
                                <a:pt x="4764962" y="1943100"/>
                              </a:cubicBezTo>
                              <a:cubicBezTo>
                                <a:pt x="4398250" y="1979612"/>
                                <a:pt x="3620374" y="2101850"/>
                                <a:pt x="3059987" y="2095500"/>
                              </a:cubicBezTo>
                              <a:cubicBezTo>
                                <a:pt x="2499599" y="2089150"/>
                                <a:pt x="1875712" y="2122488"/>
                                <a:pt x="1402637" y="1905000"/>
                              </a:cubicBezTo>
                              <a:cubicBezTo>
                                <a:pt x="929562" y="1687512"/>
                                <a:pt x="454899" y="1108075"/>
                                <a:pt x="221537" y="790575"/>
                              </a:cubicBezTo>
                              <a:cubicBezTo>
                                <a:pt x="-11825" y="473075"/>
                                <a:pt x="-4682" y="236537"/>
                                <a:pt x="2462" y="0"/>
                              </a:cubicBezTo>
                            </a:path>
                          </a:pathLst>
                        </a:custGeom>
                        <a:noFill/>
                        <a:ln w="6350">
                          <a:solidFill>
                            <a:schemeClr val="tx2">
                              <a:lumMod val="10000"/>
                              <a:lumOff val="90000"/>
                            </a:schemeClr>
                          </a:solidFill>
                          <a:prstDash val="lgDash"/>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6675C8" id="Freeform 1" o:spid="_x0000_s1026" style="position:absolute;margin-left:447.9pt;margin-top:361.15pt;width:414.15pt;height:165pt;z-index:251625482;visibility:visible;mso-wrap-style:square;mso-wrap-distance-left:9pt;mso-wrap-distance-top:0;mso-wrap-distance-right:9pt;mso-wrap-distance-bottom:0;mso-position-horizontal:absolute;mso-position-horizontal-relative:text;mso-position-vertical:absolute;mso-position-vertical-relative:text;v-text-anchor:middle" coordsize="5260262,2095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" path="m5260262,1876425v-82550,11112,-128588,30163,-495300,66675c4398250,1979612,3620374,2101850,3059987,2095500v-560388,-6350,-1184275,26988,-1657350,-190500c929562,1687512,454899,1108075,221537,790575,-11825,473075,-4682,236537,2462,e" filled="f" strokecolor="#ffedd1 [351]" strokeweight=".5pt" insetpen="t">
                <v:stroke dashstyle="longDash"/>
                <v:path arrowok="t" o:connecttype="custom" o:connectlocs="5259705,1876212;4764457,1942879;3059663,2095262;1402488,1904784;221514,790485;2462,0" o:connectangles="0,0,0,0,0,0"/>
              </v:shape>
            </w:pict>
          </mc:Fallback>
        </mc:AlternateContent>
      </w:r>
      <w:r w:rsidR="00321FF6" w:rsidRPr="00754282">
        <w:rPr>
          <w:noProof/>
          <w:color w:val="FFD189" w:themeColor="text2" w:themeTint="40"/>
          <w:sz w:val="24"/>
          <w:lang w:eastAsia="ja-JP"/>
          <w:rPrChange w:id="18" w:author="Alex Lorimer" w:date="2016-01-19T22:13:00Z">
            <w:rPr>
              <w:noProof/>
              <w:sz w:val="24"/>
              <w:lang w:eastAsia="ja-JP"/>
            </w:rPr>
          </w:rPrChange>
        </w:rPr>
        <mc:AlternateContent>
          <mc:Choice Requires="wps">
            <w:drawing>
              <wp:anchor distT="0" distB="0" distL="114300" distR="114300" simplePos="0" relativeHeight="251625481" behindDoc="0" locked="0" layoutInCell="1" allowOverlap="1" wp14:anchorId="0181149E" wp14:editId="21BBEAB5">
                <wp:simplePos x="0" y="0"/>
                <wp:positionH relativeFrom="column">
                  <wp:posOffset>5334000</wp:posOffset>
                </wp:positionH>
                <wp:positionV relativeFrom="paragraph">
                  <wp:posOffset>3043555</wp:posOffset>
                </wp:positionV>
                <wp:extent cx="1628775" cy="1133475"/>
                <wp:effectExtent l="0" t="0" r="47625" b="47625"/>
                <wp:wrapNone/>
                <wp:docPr id="3" name="Freeform 3"/>
                <wp:cNvGraphicFramePr/>
                <a:graphic xmlns:a="http://schemas.openxmlformats.org/drawingml/2006/main">
                  <a:graphicData uri="http://schemas.microsoft.com/office/word/2010/wordprocessingShape">
                    <wps:wsp>
                      <wps:cNvSpPr/>
                      <wps:spPr>
                        <a:xfrm>
                          <a:off x="0" y="0"/>
                          <a:ext cx="1628775" cy="1133475"/>
                        </a:xfrm>
                        <a:custGeom>
                          <a:avLst/>
                          <a:gdLst>
                            <a:gd name="connsiteX0" fmla="*/ 1628775 w 1628775"/>
                            <a:gd name="connsiteY0" fmla="*/ 1133475 h 1133475"/>
                            <a:gd name="connsiteX1" fmla="*/ 952500 w 1628775"/>
                            <a:gd name="connsiteY1" fmla="*/ 971550 h 1133475"/>
                            <a:gd name="connsiteX2" fmla="*/ 561975 w 1628775"/>
                            <a:gd name="connsiteY2" fmla="*/ 285750 h 1133475"/>
                            <a:gd name="connsiteX3" fmla="*/ 0 w 1628775"/>
                            <a:gd name="connsiteY3" fmla="*/ 0 h 1133475"/>
                          </a:gdLst>
                          <a:ahLst/>
                          <a:cxnLst>
                            <a:cxn ang="0">
                              <a:pos x="connsiteX0" y="connsiteY0"/>
                            </a:cxn>
                            <a:cxn ang="0">
                              <a:pos x="connsiteX1" y="connsiteY1"/>
                            </a:cxn>
                            <a:cxn ang="0">
                              <a:pos x="connsiteX2" y="connsiteY2"/>
                            </a:cxn>
                            <a:cxn ang="0">
                              <a:pos x="connsiteX3" y="connsiteY3"/>
                            </a:cxn>
                          </a:cxnLst>
                          <a:rect l="l" t="t" r="r" b="b"/>
                          <a:pathLst>
                            <a:path w="1628775" h="1133475">
                              <a:moveTo>
                                <a:pt x="1628775" y="1133475"/>
                              </a:moveTo>
                              <a:cubicBezTo>
                                <a:pt x="1379537" y="1123156"/>
                                <a:pt x="1130300" y="1112837"/>
                                <a:pt x="952500" y="971550"/>
                              </a:cubicBezTo>
                              <a:cubicBezTo>
                                <a:pt x="774700" y="830263"/>
                                <a:pt x="720725" y="447675"/>
                                <a:pt x="561975" y="285750"/>
                              </a:cubicBezTo>
                              <a:cubicBezTo>
                                <a:pt x="403225" y="123825"/>
                                <a:pt x="201612" y="61912"/>
                                <a:pt x="0" y="0"/>
                              </a:cubicBezTo>
                            </a:path>
                          </a:pathLst>
                        </a:custGeom>
                        <a:noFill/>
                        <a:ln w="6350">
                          <a:solidFill>
                            <a:schemeClr val="tx2">
                              <a:lumMod val="10000"/>
                              <a:lumOff val="90000"/>
                            </a:schemeClr>
                          </a:solidFill>
                          <a:prstDash val="lgDash"/>
                          <a:headEnd type="oval"/>
                          <a:tailEnd type="non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801CD" id="Freeform 3" o:spid="_x0000_s1026" style="position:absolute;margin-left:420pt;margin-top:239.65pt;width:128.25pt;height:89.25pt;z-index:251625481;visibility:visible;mso-wrap-style:square;mso-wrap-distance-left:9pt;mso-wrap-distance-top:0;mso-wrap-distance-right:9pt;mso-wrap-distance-bottom:0;mso-position-horizontal:absolute;mso-position-horizontal-relative:text;mso-position-vertical:absolute;mso-position-vertical-relative:text;v-text-anchor:middle" coordsize="1628775,1133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" path="m1628775,1133475c1379537,1123156,1130300,1112837,952500,971550,774700,830263,720725,447675,561975,285750,403225,123825,201612,61912,,e" filled="f" strokecolor="#ffedd1 [351]" strokeweight=".5pt" insetpen="t">
                <v:stroke dashstyle="longDash" startarrow="oval"/>
                <v:path arrowok="t" o:connecttype="custom" o:connectlocs="1628775,1133475;952500,971550;561975,285750;0,0" o:connectangles="0,0,0,0"/>
              </v:shape>
            </w:pict>
          </mc:Fallback>
        </mc:AlternateContent>
      </w:r>
      <w:r w:rsidR="00321FF6" w:rsidRPr="00754282">
        <w:rPr>
          <w:noProof/>
          <w:color w:val="FFD189" w:themeColor="text2" w:themeTint="40"/>
          <w:sz w:val="24"/>
          <w:lang w:eastAsia="ja-JP"/>
          <w:rPrChange w:id="19" w:author="Alex Lorimer" w:date="2016-01-19T22:13:00Z">
            <w:rPr>
              <w:noProof/>
              <w:sz w:val="24"/>
              <w:lang w:eastAsia="ja-JP"/>
            </w:rPr>
          </w:rPrChange>
        </w:rPr>
        <mc:AlternateContent>
          <mc:Choice Requires="wps">
            <w:drawing>
              <wp:anchor distT="0" distB="0" distL="114300" distR="114300" simplePos="0" relativeHeight="251625484" behindDoc="0" locked="0" layoutInCell="1" allowOverlap="1" wp14:anchorId="44FB48F4" wp14:editId="4127D3BB">
                <wp:simplePos x="0" y="0"/>
                <wp:positionH relativeFrom="column">
                  <wp:posOffset>5247640</wp:posOffset>
                </wp:positionH>
                <wp:positionV relativeFrom="paragraph">
                  <wp:posOffset>2967672</wp:posOffset>
                </wp:positionV>
                <wp:extent cx="114300" cy="114300"/>
                <wp:effectExtent l="0" t="0" r="19050" b="19050"/>
                <wp:wrapNone/>
                <wp:docPr id="29" name="Oval 29"/>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2">
                            <a:lumMod val="10000"/>
                            <a:lumOff val="90000"/>
                          </a:schemeClr>
                        </a:solidFill>
                        <a:ln>
                          <a:solidFill>
                            <a:schemeClr val="tx2">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4DEE7D" id="Oval 29" o:spid="_x0000_s1026" style="position:absolute;margin-left:413.2pt;margin-top:233.65pt;width:9pt;height:9pt;z-index:2516254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" fillcolor="#ffedd1 [351]" strokecolor="#ffedd1 [351]" strokeweight="1pt" insetpen="t"/>
            </w:pict>
          </mc:Fallback>
        </mc:AlternateContent>
      </w:r>
      <w:r w:rsidR="003F054B" w:rsidRPr="00754282">
        <w:rPr>
          <w:noProof/>
          <w:color w:val="FFD189" w:themeColor="text2" w:themeTint="40"/>
          <w:sz w:val="24"/>
          <w:lang w:eastAsia="ja-JP"/>
          <w:rPrChange w:id="20" w:author="Alex Lorimer" w:date="2016-01-19T22:13:00Z">
            <w:rPr>
              <w:noProof/>
              <w:sz w:val="24"/>
              <w:lang w:eastAsia="ja-JP"/>
            </w:rPr>
          </w:rPrChange>
        </w:rPr>
        <mc:AlternateContent>
          <mc:Choice Requires="wps">
            <w:drawing>
              <wp:anchor distT="0" distB="0" distL="114300" distR="114300" simplePos="0" relativeHeight="251625474" behindDoc="0" locked="0" layoutInCell="1" allowOverlap="1" wp14:anchorId="34D5664A" wp14:editId="2FF28CB1">
                <wp:simplePos x="0" y="0"/>
                <wp:positionH relativeFrom="column">
                  <wp:posOffset>-914400</wp:posOffset>
                </wp:positionH>
                <wp:positionV relativeFrom="paragraph">
                  <wp:posOffset>2266936</wp:posOffset>
                </wp:positionV>
                <wp:extent cx="7753350" cy="1456704"/>
                <wp:effectExtent l="0" t="0" r="0" b="0"/>
                <wp:wrapNone/>
                <wp:docPr id="4" name="Text Box 4"/>
                <wp:cNvGraphicFramePr/>
                <a:graphic xmlns:a="http://schemas.openxmlformats.org/drawingml/2006/main">
                  <a:graphicData uri="http://schemas.microsoft.com/office/word/2010/wordprocessingShape">
                    <wps:wsp>
                      <wps:cNvSpPr txBox="1"/>
                      <wps:spPr>
                        <a:xfrm>
                          <a:off x="0" y="0"/>
                          <a:ext cx="7753350" cy="14567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DEA79" w14:textId="77777777" w:rsidR="00170724" w:rsidRDefault="00170724" w:rsidP="00C638E3">
                            <w:pPr>
                              <w:jc w:val="center"/>
                            </w:pPr>
                            <w:r>
                              <w:t>MS50 Computer Science Conversion,</w:t>
                            </w:r>
                          </w:p>
                          <w:p w14:paraId="6C490570" w14:textId="77777777" w:rsidR="00170724" w:rsidRDefault="00170724" w:rsidP="00C638E3">
                            <w:pPr>
                              <w:jc w:val="center"/>
                            </w:pPr>
                            <w:r>
                              <w:t>Software Development,</w:t>
                            </w:r>
                          </w:p>
                          <w:p w14:paraId="48627F97" w14:textId="77777777" w:rsidR="00170724" w:rsidRDefault="00170724" w:rsidP="005D2C1C">
                            <w:pPr>
                              <w:jc w:val="center"/>
                            </w:pPr>
                            <w:r>
                              <w:t xml:space="preserve">Group </w:t>
                            </w:r>
                            <w:r w:rsidRPr="00C638E3">
                              <w:rPr>
                                <w:b/>
                                <w:sz w:val="24"/>
                              </w:rPr>
                              <w:t>B</w:t>
                            </w:r>
                            <w:r>
                              <w:t>ees</w:t>
                            </w:r>
                          </w:p>
                          <w:p w14:paraId="05C59EE6" w14:textId="77777777" w:rsidR="00170724" w:rsidRDefault="00170724" w:rsidP="00C638E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5664A" id="Text Box 4" o:spid="_x0000_s1029" type="#_x0000_t202" style="position:absolute;margin-left:-1in;margin-top:178.5pt;width:610.5pt;height:114.7pt;z-index:2516254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" fillcolor="white [3201]" stroked="f" strokeweight=".5pt">
                <v:textbox>
                  <w:txbxContent>
                    <w:p w14:paraId="32EDEA79" w14:textId="77777777" w:rsidR="00170724" w:rsidRDefault="00170724" w:rsidP="00C638E3">
                      <w:pPr>
                        <w:jc w:val="center"/>
                      </w:pPr>
                      <w:r>
                        <w:t>MS50 Computer Science Conversion,</w:t>
                      </w:r>
                    </w:p>
                    <w:p w14:paraId="6C490570" w14:textId="77777777" w:rsidR="00170724" w:rsidRDefault="00170724" w:rsidP="00C638E3">
                      <w:pPr>
                        <w:jc w:val="center"/>
                      </w:pPr>
                      <w:r>
                        <w:t>Software Development,</w:t>
                      </w:r>
                    </w:p>
                    <w:p w14:paraId="48627F97" w14:textId="77777777" w:rsidR="00170724" w:rsidRDefault="00170724" w:rsidP="005D2C1C">
                      <w:pPr>
                        <w:jc w:val="center"/>
                      </w:pPr>
                      <w:r>
                        <w:t xml:space="preserve">Group </w:t>
                      </w:r>
                      <w:r w:rsidRPr="00C638E3">
                        <w:rPr>
                          <w:b/>
                          <w:sz w:val="24"/>
                        </w:rPr>
                        <w:t>B</w:t>
                      </w:r>
                      <w:r>
                        <w:t>ees</w:t>
                      </w:r>
                    </w:p>
                    <w:p w14:paraId="05C59EE6" w14:textId="77777777" w:rsidR="00170724" w:rsidRDefault="00170724" w:rsidP="00C638E3">
                      <w:pPr>
                        <w:jc w:val="center"/>
                      </w:pPr>
                    </w:p>
                  </w:txbxContent>
                </v:textbox>
              </v:shape>
            </w:pict>
          </mc:Fallback>
        </mc:AlternateContent>
      </w:r>
      <w:r w:rsidR="003F054B" w:rsidRPr="00754282">
        <w:rPr>
          <w:noProof/>
          <w:color w:val="FFD189" w:themeColor="text2" w:themeTint="40"/>
          <w:sz w:val="24"/>
          <w:lang w:eastAsia="ja-JP"/>
          <w:rPrChange w:id="21" w:author="Alex Lorimer" w:date="2016-01-19T22:13:00Z">
            <w:rPr>
              <w:noProof/>
              <w:sz w:val="24"/>
              <w:lang w:eastAsia="ja-JP"/>
            </w:rPr>
          </w:rPrChange>
        </w:rPr>
        <mc:AlternateContent>
          <mc:Choice Requires="wps">
            <w:drawing>
              <wp:anchor distT="0" distB="0" distL="114300" distR="114300" simplePos="0" relativeHeight="251625477" behindDoc="0" locked="0" layoutInCell="1" allowOverlap="1" wp14:anchorId="237543F3" wp14:editId="070C4163">
                <wp:simplePos x="0" y="0"/>
                <wp:positionH relativeFrom="column">
                  <wp:posOffset>2681235</wp:posOffset>
                </wp:positionH>
                <wp:positionV relativeFrom="paragraph">
                  <wp:posOffset>3196734</wp:posOffset>
                </wp:positionV>
                <wp:extent cx="590495" cy="276225"/>
                <wp:effectExtent l="4445" t="0" r="5080" b="0"/>
                <wp:wrapNone/>
                <wp:docPr id="11" name="Text Box 11"/>
                <wp:cNvGraphicFramePr/>
                <a:graphic xmlns:a="http://schemas.openxmlformats.org/drawingml/2006/main">
                  <a:graphicData uri="http://schemas.microsoft.com/office/word/2010/wordprocessingShape">
                    <wps:wsp>
                      <wps:cNvSpPr txBox="1"/>
                      <wps:spPr>
                        <a:xfrm rot="5400000">
                          <a:off x="0" y="0"/>
                          <a:ext cx="59049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E65E2" w14:textId="77777777" w:rsidR="00170724" w:rsidRDefault="00170724" w:rsidP="005D2C1C">
                            <w:pPr>
                              <w:jc w:val="center"/>
                            </w:pPr>
                            <w:r>
                              <w:t>2016</w:t>
                            </w:r>
                          </w:p>
                          <w:p w14:paraId="5CB76352" w14:textId="77777777" w:rsidR="00170724" w:rsidRDefault="001707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7543F3" id="Text Box 11" o:spid="_x0000_s1030" type="#_x0000_t202" style="position:absolute;margin-left:211.1pt;margin-top:251.7pt;width:46.5pt;height:21.75pt;rotation:90;z-index:2516254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" filled="f" stroked="f" strokeweight=".5pt">
                <v:textbox>
                  <w:txbxContent>
                    <w:p w14:paraId="499E65E2" w14:textId="77777777" w:rsidR="00170724" w:rsidRDefault="00170724" w:rsidP="005D2C1C">
                      <w:pPr>
                        <w:jc w:val="center"/>
                      </w:pPr>
                      <w:r>
                        <w:t>2016</w:t>
                      </w:r>
                    </w:p>
                    <w:p w14:paraId="5CB76352" w14:textId="77777777" w:rsidR="00170724" w:rsidRDefault="00170724"/>
                  </w:txbxContent>
                </v:textbox>
              </v:shape>
            </w:pict>
          </mc:Fallback>
        </mc:AlternateContent>
      </w:r>
      <w:r w:rsidR="008048C6" w:rsidRPr="00754282">
        <w:rPr>
          <w:noProof/>
          <w:color w:val="FFD189" w:themeColor="text2" w:themeTint="40"/>
          <w:sz w:val="24"/>
          <w:lang w:eastAsia="ja-JP"/>
          <w:rPrChange w:id="22" w:author="Alex Lorimer" w:date="2016-01-19T22:13:00Z">
            <w:rPr>
              <w:noProof/>
              <w:sz w:val="24"/>
              <w:lang w:eastAsia="ja-JP"/>
            </w:rPr>
          </w:rPrChange>
        </w:rPr>
        <mc:AlternateContent>
          <mc:Choice Requires="wps">
            <w:drawing>
              <wp:anchor distT="0" distB="0" distL="114300" distR="114300" simplePos="0" relativeHeight="251625479" behindDoc="0" locked="0" layoutInCell="1" allowOverlap="1" wp14:anchorId="2E47D13C" wp14:editId="7C3539B2">
                <wp:simplePos x="0" y="0"/>
                <wp:positionH relativeFrom="column">
                  <wp:posOffset>2218690</wp:posOffset>
                </wp:positionH>
                <wp:positionV relativeFrom="paragraph">
                  <wp:posOffset>5367020</wp:posOffset>
                </wp:positionV>
                <wp:extent cx="5156200" cy="4004945"/>
                <wp:effectExtent l="0" t="0" r="6350" b="0"/>
                <wp:wrapNone/>
                <wp:docPr id="15" name="Arc 15"/>
                <wp:cNvGraphicFramePr/>
                <a:graphic xmlns:a="http://schemas.openxmlformats.org/drawingml/2006/main">
                  <a:graphicData uri="http://schemas.microsoft.com/office/word/2010/wordprocessingShape">
                    <wps:wsp>
                      <wps:cNvSpPr/>
                      <wps:spPr>
                        <a:xfrm rot="10624663">
                          <a:off x="0" y="0"/>
                          <a:ext cx="5156200" cy="4004945"/>
                        </a:xfrm>
                        <a:prstGeom prst="arc">
                          <a:avLst>
                            <a:gd name="adj1" fmla="val 6331368"/>
                            <a:gd name="adj2" fmla="val 10731981"/>
                          </a:avLst>
                        </a:prstGeom>
                        <a:ln>
                          <a:solidFill>
                            <a:srgbClr val="FFC15D"/>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A1517" id="Arc 15" o:spid="_x0000_s1026" style="position:absolute;margin-left:174.7pt;margin-top:422.6pt;width:406pt;height:315.35pt;rotation:11604965fd;z-index:251625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6200,4004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" path="m2034415,3959911nsc871408,3765027,31138,2977291,836,2053472r2577264,-50999l2034415,3959911xem2034415,3959911nfc871408,3765027,31138,2977291,836,2053472e" filled="f" strokecolor="#ffc15d" strokeweight=".5pt" insetpen="t">
                <v:stroke dashstyle="longDash"/>
                <v:path arrowok="t" o:connecttype="custom" o:connectlocs="2034415,3959911;836,2053472" o:connectangles="0,0"/>
              </v:shape>
            </w:pict>
          </mc:Fallback>
        </mc:AlternateContent>
      </w:r>
      <w:r w:rsidR="008048C6" w:rsidRPr="00754282">
        <w:rPr>
          <w:noProof/>
          <w:color w:val="FFD189" w:themeColor="text2" w:themeTint="40"/>
          <w:sz w:val="24"/>
          <w:lang w:eastAsia="ja-JP"/>
          <w:rPrChange w:id="23" w:author="Alex Lorimer" w:date="2016-01-19T22:13:00Z">
            <w:rPr>
              <w:noProof/>
              <w:sz w:val="24"/>
              <w:lang w:eastAsia="ja-JP"/>
            </w:rPr>
          </w:rPrChange>
        </w:rPr>
        <mc:AlternateContent>
          <mc:Choice Requires="wps">
            <w:drawing>
              <wp:anchor distT="0" distB="0" distL="114300" distR="114300" simplePos="0" relativeHeight="251625478" behindDoc="0" locked="0" layoutInCell="1" allowOverlap="1" wp14:anchorId="764D6552" wp14:editId="20F34D7D">
                <wp:simplePos x="0" y="0"/>
                <wp:positionH relativeFrom="column">
                  <wp:posOffset>2983230</wp:posOffset>
                </wp:positionH>
                <wp:positionV relativeFrom="paragraph">
                  <wp:posOffset>1656080</wp:posOffset>
                </wp:positionV>
                <wp:extent cx="5156200" cy="3733800"/>
                <wp:effectExtent l="0" t="0" r="0" b="19050"/>
                <wp:wrapNone/>
                <wp:docPr id="14" name="Arc 14"/>
                <wp:cNvGraphicFramePr/>
                <a:graphic xmlns:a="http://schemas.openxmlformats.org/drawingml/2006/main">
                  <a:graphicData uri="http://schemas.microsoft.com/office/word/2010/wordprocessingShape">
                    <wps:wsp>
                      <wps:cNvSpPr/>
                      <wps:spPr>
                        <a:xfrm>
                          <a:off x="0" y="0"/>
                          <a:ext cx="5156200" cy="3733800"/>
                        </a:xfrm>
                        <a:prstGeom prst="arc">
                          <a:avLst>
                            <a:gd name="adj1" fmla="val 6072470"/>
                            <a:gd name="adj2" fmla="val 10731981"/>
                          </a:avLst>
                        </a:prstGeom>
                        <a:ln>
                          <a:solidFill>
                            <a:srgbClr val="FFC15D"/>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876B6" id="Arc 14" o:spid="_x0000_s1026" style="position:absolute;margin-left:234.9pt;margin-top:130.4pt;width:406pt;height:294pt;z-index:251625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6200,3733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" path="m2211929,3714874nsc968948,3585724,35264,2826867,962,1917898r2577138,-50998l2211929,3714874xem2211929,3714874nfc968948,3585724,35264,2826867,962,1917898e" filled="f" strokecolor="#ffc15d" strokeweight=".5pt" insetpen="t">
                <v:stroke dashstyle="longDash"/>
                <v:path arrowok="t" o:connecttype="custom" o:connectlocs="2211929,3714874;962,1917898" o:connectangles="0,0"/>
              </v:shape>
            </w:pict>
          </mc:Fallback>
        </mc:AlternateContent>
      </w:r>
      <w:r w:rsidR="00892E48">
        <w:br w:type="page"/>
      </w:r>
    </w:p>
    <w:p w14:paraId="531B5054" w14:textId="77777777" w:rsidR="003E7C49" w:rsidRDefault="003E7C49" w:rsidP="003E7C49">
      <w:pPr>
        <w:jc w:val="center"/>
        <w:rPr>
          <w:b/>
          <w:sz w:val="32"/>
        </w:rPr>
      </w:pPr>
      <w:r w:rsidRPr="003E7C49">
        <w:rPr>
          <w:b/>
          <w:sz w:val="32"/>
        </w:rPr>
        <w:lastRenderedPageBreak/>
        <w:t>Declaration of Mark Distributions</w:t>
      </w:r>
    </w:p>
    <w:p w14:paraId="59E5823A" w14:textId="77777777" w:rsidR="000E468A" w:rsidRPr="000E468A" w:rsidRDefault="000E468A" w:rsidP="003E7C49">
      <w:pPr>
        <w:jc w:val="center"/>
        <w:rPr>
          <w:b/>
          <w:sz w:val="24"/>
        </w:rPr>
      </w:pPr>
    </w:p>
    <w:p w14:paraId="54C1D17F" w14:textId="77777777" w:rsidR="003E7C49" w:rsidRDefault="003E7C49" w:rsidP="003E7C49">
      <w:r>
        <w:t xml:space="preserve">We hereby declare that the </w:t>
      </w:r>
      <w:r w:rsidR="000E468A">
        <w:t>following distribution of marks have been agreed by all of the undersigned, and that the work detailed in this</w:t>
      </w:r>
      <w:r>
        <w:t xml:space="preserve"> </w:t>
      </w:r>
      <w:r w:rsidR="000E468A">
        <w:t>document is the sole product of the group members.</w:t>
      </w:r>
    </w:p>
    <w:p w14:paraId="2A8EDA97" w14:textId="77777777" w:rsidR="000E468A" w:rsidRPr="003E7C49" w:rsidRDefault="000E468A" w:rsidP="003E7C49"/>
    <w:p w14:paraId="4564AA72" w14:textId="77777777" w:rsidR="003E7C49" w:rsidRPr="003E7C49" w:rsidRDefault="003E7C49" w:rsidP="003E7C49"/>
    <w:p w14:paraId="41EBBE37" w14:textId="77777777" w:rsidR="003E7C49" w:rsidRDefault="003E7C49" w:rsidP="000E468A">
      <w:pPr>
        <w:ind w:firstLine="720"/>
      </w:pPr>
      <w:r w:rsidRPr="003E7C49">
        <w:t>Jamie Birch</w:t>
      </w:r>
      <w:r w:rsidRPr="003E7C49">
        <w:tab/>
      </w:r>
      <w:r w:rsidRPr="003E7C49">
        <w:tab/>
      </w:r>
      <w:r w:rsidRPr="003E7C49">
        <w:tab/>
        <w:t>%</w:t>
      </w:r>
      <w:r w:rsidRPr="003E7C49">
        <w:tab/>
      </w:r>
      <w:r w:rsidRPr="003E7C49">
        <w:tab/>
        <w:t>__________________________________</w:t>
      </w:r>
    </w:p>
    <w:p w14:paraId="0BED25EA" w14:textId="77777777" w:rsidR="000E468A" w:rsidRPr="003E7C49" w:rsidRDefault="000E468A" w:rsidP="000E468A">
      <w:pPr>
        <w:ind w:firstLine="720"/>
      </w:pPr>
      <w:r w:rsidRPr="003E7C49">
        <w:t>Sarah Carter</w:t>
      </w:r>
      <w:r w:rsidRPr="003E7C49">
        <w:tab/>
      </w:r>
      <w:r w:rsidRPr="003E7C49">
        <w:tab/>
      </w:r>
      <w:r w:rsidRPr="003E7C49">
        <w:tab/>
        <w:t>%</w:t>
      </w:r>
      <w:r w:rsidRPr="003E7C49">
        <w:tab/>
      </w:r>
      <w:r w:rsidRPr="003E7C49">
        <w:tab/>
        <w:t>__________________________________</w:t>
      </w:r>
    </w:p>
    <w:p w14:paraId="23D444FF" w14:textId="77777777" w:rsidR="000E468A" w:rsidRPr="003E7C49" w:rsidRDefault="000E468A" w:rsidP="000E468A">
      <w:pPr>
        <w:ind w:firstLine="720"/>
      </w:pPr>
      <w:r>
        <w:t>Ching Chi</w:t>
      </w:r>
      <w:r w:rsidRPr="003E7C49">
        <w:t xml:space="preserve"> Chan</w:t>
      </w:r>
      <w:r w:rsidRPr="003E7C49">
        <w:tab/>
      </w:r>
      <w:r w:rsidRPr="003E7C49">
        <w:tab/>
      </w:r>
      <w:r w:rsidRPr="003E7C49">
        <w:tab/>
        <w:t>%</w:t>
      </w:r>
      <w:r w:rsidRPr="003E7C49">
        <w:tab/>
      </w:r>
      <w:r w:rsidRPr="003E7C49">
        <w:tab/>
        <w:t>__________________________________</w:t>
      </w:r>
    </w:p>
    <w:p w14:paraId="2167ACF3" w14:textId="77777777" w:rsidR="003E7C49" w:rsidRPr="003E7C49" w:rsidRDefault="003E7C49" w:rsidP="000E468A">
      <w:pPr>
        <w:ind w:firstLine="720"/>
      </w:pPr>
      <w:r w:rsidRPr="003E7C49">
        <w:t>Matthew Ellams</w:t>
      </w:r>
      <w:r w:rsidRPr="003E7C49">
        <w:tab/>
      </w:r>
      <w:r w:rsidR="002911B1">
        <w:tab/>
      </w:r>
      <w:r w:rsidRPr="003E7C49">
        <w:tab/>
        <w:t>%</w:t>
      </w:r>
      <w:r w:rsidRPr="003E7C49">
        <w:tab/>
      </w:r>
      <w:r w:rsidRPr="003E7C49">
        <w:tab/>
        <w:t>__________________________________</w:t>
      </w:r>
    </w:p>
    <w:p w14:paraId="2162B69A" w14:textId="77777777" w:rsidR="000E468A" w:rsidRDefault="003E7C49" w:rsidP="000E468A">
      <w:pPr>
        <w:ind w:firstLine="720"/>
      </w:pPr>
      <w:r w:rsidRPr="003E7C49">
        <w:t>Sam Sutherland Grant</w:t>
      </w:r>
      <w:r w:rsidRPr="003E7C49">
        <w:tab/>
      </w:r>
      <w:r w:rsidRPr="003E7C49">
        <w:tab/>
        <w:t>%</w:t>
      </w:r>
      <w:r w:rsidRPr="003E7C49">
        <w:tab/>
      </w:r>
      <w:r w:rsidRPr="003E7C49">
        <w:tab/>
        <w:t>__________________________________</w:t>
      </w:r>
    </w:p>
    <w:p w14:paraId="630400FE" w14:textId="77777777" w:rsidR="000E468A" w:rsidRPr="003E7C49" w:rsidRDefault="000E468A" w:rsidP="000E468A">
      <w:pPr>
        <w:ind w:firstLine="720"/>
      </w:pPr>
      <w:r w:rsidRPr="003E7C49">
        <w:t>Alex Lorimer</w:t>
      </w:r>
      <w:r w:rsidRPr="003E7C49">
        <w:tab/>
      </w:r>
      <w:r w:rsidRPr="003E7C49">
        <w:tab/>
      </w:r>
      <w:r w:rsidRPr="003E7C49">
        <w:tab/>
        <w:t>%</w:t>
      </w:r>
      <w:r w:rsidRPr="003E7C49">
        <w:tab/>
      </w:r>
      <w:r w:rsidRPr="003E7C49">
        <w:tab/>
        <w:t>__________________________________</w:t>
      </w:r>
    </w:p>
    <w:p w14:paraId="2BA70251" w14:textId="77777777" w:rsidR="003E7C49" w:rsidRPr="000E468A" w:rsidRDefault="003E7C49">
      <w:r w:rsidRPr="003E7C49">
        <w:rPr>
          <w:b/>
          <w:sz w:val="32"/>
        </w:rPr>
        <w:br w:type="page"/>
      </w:r>
    </w:p>
    <w:p w14:paraId="4110A26F" w14:textId="77777777" w:rsidR="00DE24A4" w:rsidRPr="006C2CC6" w:rsidRDefault="00DE24A4" w:rsidP="00DE24A4">
      <w:pPr>
        <w:pStyle w:val="Title"/>
        <w:jc w:val="center"/>
        <w:rPr>
          <w:rFonts w:ascii="Calibri" w:hAnsi="Calibri"/>
          <w:b/>
          <w:color w:val="CD8C06" w:themeColor="accent1" w:themeShade="BF"/>
          <w:sz w:val="44"/>
          <w:szCs w:val="32"/>
          <w:rPrChange w:id="24" w:author="Alex Lorimer" w:date="2016-01-19T13:00:00Z">
            <w:rPr>
              <w:rFonts w:ascii="Calibri" w:hAnsi="Calibri"/>
              <w:b/>
              <w:color w:val="CD8C06" w:themeColor="accent1" w:themeShade="BF"/>
              <w:sz w:val="36"/>
              <w:szCs w:val="32"/>
            </w:rPr>
          </w:rPrChange>
        </w:rPr>
      </w:pPr>
      <w:r w:rsidRPr="006C2CC6">
        <w:rPr>
          <w:rFonts w:ascii="Calibri" w:hAnsi="Calibri"/>
          <w:b/>
          <w:color w:val="CD8C06" w:themeColor="accent1" w:themeShade="BF"/>
          <w:sz w:val="44"/>
          <w:szCs w:val="32"/>
          <w:rPrChange w:id="25" w:author="Alex Lorimer" w:date="2016-01-19T13:00:00Z">
            <w:rPr>
              <w:rFonts w:ascii="Calibri" w:hAnsi="Calibri"/>
              <w:b/>
              <w:color w:val="CD8C06" w:themeColor="accent1" w:themeShade="BF"/>
              <w:sz w:val="36"/>
              <w:szCs w:val="32"/>
            </w:rPr>
          </w:rPrChange>
        </w:rPr>
        <w:lastRenderedPageBreak/>
        <w:t>Contents</w:t>
      </w:r>
    </w:p>
    <w:p w14:paraId="36346154" w14:textId="77777777" w:rsidR="000E468A" w:rsidRPr="000E468A" w:rsidRDefault="000E468A" w:rsidP="008048C6">
      <w:pPr>
        <w:jc w:val="center"/>
        <w:rPr>
          <w:b/>
          <w:sz w:val="24"/>
        </w:rPr>
      </w:pPr>
    </w:p>
    <w:p w14:paraId="1286A7AA" w14:textId="77777777" w:rsidR="00F740F2" w:rsidRPr="00834C50" w:rsidRDefault="00834C50" w:rsidP="00834C50">
      <w:pPr>
        <w:pStyle w:val="ListParagraph"/>
        <w:numPr>
          <w:ilvl w:val="0"/>
          <w:numId w:val="9"/>
        </w:numPr>
        <w:rPr>
          <w:b/>
        </w:rPr>
      </w:pPr>
      <w:r w:rsidRPr="00834C50">
        <w:rPr>
          <w:b/>
        </w:rPr>
        <w:t>Introduction</w:t>
      </w:r>
    </w:p>
    <w:p w14:paraId="52DAD78F" w14:textId="32627168" w:rsidR="00F740F2" w:rsidRPr="00F740F2" w:rsidRDefault="25F08194" w:rsidP="00834C50">
      <w:pPr>
        <w:pStyle w:val="ListParagraph"/>
        <w:numPr>
          <w:ilvl w:val="1"/>
          <w:numId w:val="9"/>
        </w:numPr>
      </w:pPr>
      <w:r w:rsidRPr="00F740F2">
        <w:t>Background</w:t>
      </w:r>
    </w:p>
    <w:p w14:paraId="308C68A2" w14:textId="42D8C807" w:rsidR="00F740F2" w:rsidRPr="00F740F2" w:rsidRDefault="25F08194" w:rsidP="00834C50">
      <w:pPr>
        <w:pStyle w:val="ListParagraph"/>
        <w:numPr>
          <w:ilvl w:val="1"/>
          <w:numId w:val="9"/>
        </w:numPr>
      </w:pPr>
      <w:r w:rsidRPr="00F740F2">
        <w:t>Aims and Objectives</w:t>
      </w:r>
    </w:p>
    <w:p w14:paraId="1596E6F8" w14:textId="5574599C" w:rsidR="00F740F2" w:rsidRPr="00F740F2" w:rsidRDefault="0D1929A9" w:rsidP="00834C50">
      <w:pPr>
        <w:pStyle w:val="ListParagraph"/>
        <w:numPr>
          <w:ilvl w:val="1"/>
          <w:numId w:val="9"/>
        </w:numPr>
      </w:pPr>
      <w:r w:rsidRPr="00F740F2">
        <w:t>Target Audience</w:t>
      </w:r>
    </w:p>
    <w:p w14:paraId="592782F2" w14:textId="77777777" w:rsidR="00834C50" w:rsidRDefault="00F740F2" w:rsidP="00834C50">
      <w:pPr>
        <w:pStyle w:val="ListParagraph"/>
        <w:numPr>
          <w:ilvl w:val="1"/>
          <w:numId w:val="9"/>
        </w:numPr>
      </w:pPr>
      <w:r w:rsidRPr="00F740F2">
        <w:t>Definitions</w:t>
      </w:r>
    </w:p>
    <w:p w14:paraId="5BD7695C" w14:textId="77777777" w:rsidR="00A64169" w:rsidRPr="00F740F2" w:rsidRDefault="00A64169" w:rsidP="00A64169">
      <w:pPr>
        <w:pStyle w:val="ListParagraph"/>
        <w:ind w:left="1080"/>
      </w:pPr>
    </w:p>
    <w:p w14:paraId="71F1DA64" w14:textId="77777777" w:rsidR="00F740F2" w:rsidRPr="00834C50" w:rsidRDefault="00F740F2" w:rsidP="00834C50">
      <w:pPr>
        <w:pStyle w:val="ListParagraph"/>
        <w:numPr>
          <w:ilvl w:val="0"/>
          <w:numId w:val="9"/>
        </w:numPr>
        <w:rPr>
          <w:b/>
        </w:rPr>
      </w:pPr>
      <w:r w:rsidRPr="00834C50">
        <w:rPr>
          <w:b/>
        </w:rPr>
        <w:t>Planning</w:t>
      </w:r>
    </w:p>
    <w:p w14:paraId="665424B6" w14:textId="77777777" w:rsidR="00F740F2" w:rsidRPr="00F740F2" w:rsidRDefault="00F740F2" w:rsidP="00834C50">
      <w:pPr>
        <w:pStyle w:val="ListParagraph"/>
        <w:numPr>
          <w:ilvl w:val="1"/>
          <w:numId w:val="9"/>
        </w:numPr>
      </w:pPr>
      <w:r w:rsidRPr="00F740F2">
        <w:t>Concept Development</w:t>
      </w:r>
    </w:p>
    <w:p w14:paraId="45115A05" w14:textId="77777777" w:rsidR="00F740F2" w:rsidRDefault="00F740F2" w:rsidP="00834C50">
      <w:pPr>
        <w:pStyle w:val="ListParagraph"/>
        <w:numPr>
          <w:ilvl w:val="1"/>
          <w:numId w:val="9"/>
        </w:numPr>
      </w:pPr>
      <w:r w:rsidRPr="00F740F2">
        <w:t>Market Research</w:t>
      </w:r>
    </w:p>
    <w:p w14:paraId="45B74DFA" w14:textId="77777777" w:rsidR="00834C50" w:rsidRDefault="00F740F2" w:rsidP="00834C50">
      <w:pPr>
        <w:pStyle w:val="ListParagraph"/>
        <w:numPr>
          <w:ilvl w:val="1"/>
          <w:numId w:val="9"/>
        </w:numPr>
      </w:pPr>
      <w:r w:rsidRPr="00F740F2">
        <w:t>Initial Concepts</w:t>
      </w:r>
    </w:p>
    <w:p w14:paraId="243759B2" w14:textId="77777777" w:rsidR="00F740F2" w:rsidRDefault="00F740F2" w:rsidP="00834C50">
      <w:pPr>
        <w:pStyle w:val="ListParagraph"/>
        <w:numPr>
          <w:ilvl w:val="2"/>
          <w:numId w:val="9"/>
        </w:numPr>
      </w:pPr>
      <w:r w:rsidRPr="00F740F2">
        <w:t>Text Adventure Game</w:t>
      </w:r>
    </w:p>
    <w:p w14:paraId="7A78CE63" w14:textId="77777777" w:rsidR="00834C50" w:rsidRDefault="00F740F2" w:rsidP="00834C50">
      <w:pPr>
        <w:pStyle w:val="ListParagraph"/>
        <w:numPr>
          <w:ilvl w:val="2"/>
          <w:numId w:val="9"/>
        </w:numPr>
      </w:pPr>
      <w:r w:rsidRPr="00F740F2">
        <w:t>CPU Mario</w:t>
      </w:r>
    </w:p>
    <w:p w14:paraId="0792AC2C" w14:textId="77777777" w:rsidR="00834C50" w:rsidRDefault="00F740F2" w:rsidP="00834C50">
      <w:pPr>
        <w:pStyle w:val="ListParagraph"/>
        <w:numPr>
          <w:ilvl w:val="2"/>
          <w:numId w:val="9"/>
        </w:numPr>
      </w:pPr>
      <w:r w:rsidRPr="00F740F2">
        <w:t>Shrek</w:t>
      </w:r>
    </w:p>
    <w:p w14:paraId="20E3BF5F" w14:textId="77777777" w:rsidR="00F740F2" w:rsidRPr="00F740F2" w:rsidRDefault="00F740F2" w:rsidP="00834C50">
      <w:pPr>
        <w:pStyle w:val="ListParagraph"/>
        <w:numPr>
          <w:ilvl w:val="2"/>
          <w:numId w:val="9"/>
        </w:numPr>
      </w:pPr>
      <w:r w:rsidRPr="00F740F2">
        <w:t>Bees</w:t>
      </w:r>
    </w:p>
    <w:p w14:paraId="5C315981" w14:textId="77777777" w:rsidR="00834C50" w:rsidRDefault="00F740F2" w:rsidP="00834C50">
      <w:pPr>
        <w:pStyle w:val="ListParagraph"/>
        <w:numPr>
          <w:ilvl w:val="1"/>
          <w:numId w:val="9"/>
        </w:numPr>
      </w:pPr>
      <w:r w:rsidRPr="00F740F2">
        <w:t>Final Concept</w:t>
      </w:r>
    </w:p>
    <w:p w14:paraId="6C439A54" w14:textId="77777777" w:rsidR="00F740F2" w:rsidRDefault="00F740F2" w:rsidP="00834C50">
      <w:pPr>
        <w:pStyle w:val="ListParagraph"/>
        <w:numPr>
          <w:ilvl w:val="1"/>
          <w:numId w:val="9"/>
        </w:numPr>
      </w:pPr>
      <w:r w:rsidRPr="00F740F2">
        <w:t>Competitor Analysis</w:t>
      </w:r>
    </w:p>
    <w:p w14:paraId="78847B01" w14:textId="77777777" w:rsidR="00A64169" w:rsidRPr="00F740F2" w:rsidRDefault="00A64169" w:rsidP="00A64169">
      <w:pPr>
        <w:pStyle w:val="ListParagraph"/>
        <w:ind w:left="1080"/>
      </w:pPr>
    </w:p>
    <w:p w14:paraId="0D6FC430" w14:textId="77777777" w:rsidR="00F740F2" w:rsidRPr="00D4007C" w:rsidRDefault="00F740F2" w:rsidP="00A64169">
      <w:pPr>
        <w:pStyle w:val="ListParagraph"/>
        <w:numPr>
          <w:ilvl w:val="0"/>
          <w:numId w:val="9"/>
        </w:numPr>
        <w:rPr>
          <w:b/>
        </w:rPr>
      </w:pPr>
      <w:r w:rsidRPr="00D4007C">
        <w:rPr>
          <w:b/>
        </w:rPr>
        <w:t>Project Management</w:t>
      </w:r>
    </w:p>
    <w:p w14:paraId="13C60B6E" w14:textId="77777777" w:rsidR="00F740F2" w:rsidRDefault="00F740F2" w:rsidP="00D4007C">
      <w:pPr>
        <w:pStyle w:val="ListParagraph"/>
        <w:numPr>
          <w:ilvl w:val="1"/>
          <w:numId w:val="9"/>
        </w:numPr>
      </w:pPr>
      <w:r w:rsidRPr="00F740F2">
        <w:t>Overall Objectives</w:t>
      </w:r>
    </w:p>
    <w:p w14:paraId="2FB131F6" w14:textId="77777777" w:rsidR="00D4007C" w:rsidRDefault="00F740F2" w:rsidP="00D4007C">
      <w:pPr>
        <w:pStyle w:val="ListParagraph"/>
        <w:numPr>
          <w:ilvl w:val="1"/>
          <w:numId w:val="9"/>
        </w:numPr>
      </w:pPr>
      <w:r w:rsidRPr="00F740F2">
        <w:t>Planning and Scheduling</w:t>
      </w:r>
    </w:p>
    <w:p w14:paraId="3BD66A48" w14:textId="77777777" w:rsidR="00D4007C" w:rsidRDefault="00F740F2" w:rsidP="00D4007C">
      <w:pPr>
        <w:pStyle w:val="ListParagraph"/>
        <w:numPr>
          <w:ilvl w:val="1"/>
          <w:numId w:val="9"/>
        </w:numPr>
      </w:pPr>
      <w:r w:rsidRPr="00F740F2">
        <w:t>Gantt Chart</w:t>
      </w:r>
    </w:p>
    <w:p w14:paraId="2BB823AD" w14:textId="77777777" w:rsidR="00D4007C" w:rsidRDefault="00F740F2" w:rsidP="00D4007C">
      <w:pPr>
        <w:pStyle w:val="ListParagraph"/>
        <w:numPr>
          <w:ilvl w:val="1"/>
          <w:numId w:val="9"/>
        </w:numPr>
      </w:pPr>
      <w:r w:rsidRPr="00F740F2">
        <w:t xml:space="preserve">Tools </w:t>
      </w:r>
    </w:p>
    <w:p w14:paraId="523D5D51" w14:textId="77777777" w:rsidR="00D4007C" w:rsidRDefault="00F740F2" w:rsidP="00D4007C">
      <w:pPr>
        <w:pStyle w:val="ListParagraph"/>
        <w:numPr>
          <w:ilvl w:val="2"/>
          <w:numId w:val="9"/>
        </w:numPr>
      </w:pPr>
      <w:r w:rsidRPr="00F740F2">
        <w:t>Pair Programming</w:t>
      </w:r>
    </w:p>
    <w:p w14:paraId="1731D27B" w14:textId="77777777" w:rsidR="00F740F2" w:rsidRDefault="00D4007C" w:rsidP="00D4007C">
      <w:pPr>
        <w:pStyle w:val="ListParagraph"/>
        <w:numPr>
          <w:ilvl w:val="2"/>
          <w:numId w:val="9"/>
        </w:numPr>
      </w:pPr>
      <w:r>
        <w:t>Sprinting</w:t>
      </w:r>
    </w:p>
    <w:p w14:paraId="6D647B4B" w14:textId="77777777" w:rsidR="00D4007C" w:rsidRDefault="00D4007C" w:rsidP="00D4007C">
      <w:pPr>
        <w:pStyle w:val="ListParagraph"/>
        <w:numPr>
          <w:ilvl w:val="2"/>
          <w:numId w:val="9"/>
        </w:numPr>
      </w:pPr>
      <w:r>
        <w:t>Unit testing</w:t>
      </w:r>
    </w:p>
    <w:p w14:paraId="42DAD871" w14:textId="77777777" w:rsidR="00D4007C" w:rsidRDefault="00D4007C" w:rsidP="00D4007C">
      <w:pPr>
        <w:pStyle w:val="ListParagraph"/>
        <w:numPr>
          <w:ilvl w:val="2"/>
          <w:numId w:val="9"/>
        </w:numPr>
      </w:pPr>
      <w:r>
        <w:t>Version Control</w:t>
      </w:r>
    </w:p>
    <w:p w14:paraId="60AE4BFA" w14:textId="77777777" w:rsidR="00D44D74" w:rsidRDefault="00D4007C" w:rsidP="00D44D74">
      <w:pPr>
        <w:pStyle w:val="ListParagraph"/>
        <w:numPr>
          <w:ilvl w:val="2"/>
          <w:numId w:val="9"/>
        </w:numPr>
      </w:pPr>
      <w:r>
        <w:t>Continuous Integration</w:t>
      </w:r>
    </w:p>
    <w:p w14:paraId="19A5A95D" w14:textId="77777777" w:rsidR="00D44D74" w:rsidRDefault="00F740F2" w:rsidP="00D44D74">
      <w:pPr>
        <w:pStyle w:val="ListParagraph"/>
        <w:numPr>
          <w:ilvl w:val="1"/>
          <w:numId w:val="9"/>
        </w:numPr>
      </w:pPr>
      <w:r w:rsidRPr="00F740F2">
        <w:t>Rescheduling</w:t>
      </w:r>
    </w:p>
    <w:p w14:paraId="035F0BB6" w14:textId="77777777" w:rsidR="00A64169" w:rsidRDefault="00F740F2" w:rsidP="00A64169">
      <w:pPr>
        <w:pStyle w:val="ListParagraph"/>
        <w:numPr>
          <w:ilvl w:val="1"/>
          <w:numId w:val="9"/>
        </w:numPr>
      </w:pPr>
      <w:r w:rsidRPr="00F740F2">
        <w:t>Evaluation</w:t>
      </w:r>
    </w:p>
    <w:p w14:paraId="7050FE0F" w14:textId="77777777" w:rsidR="00A64169" w:rsidRPr="00A64169" w:rsidRDefault="00A64169" w:rsidP="00A64169">
      <w:pPr>
        <w:pStyle w:val="ListParagraph"/>
        <w:ind w:left="1080"/>
      </w:pPr>
    </w:p>
    <w:p w14:paraId="6E2F8773" w14:textId="77777777" w:rsidR="00A64169" w:rsidRDefault="00F740F2" w:rsidP="00A64169">
      <w:pPr>
        <w:pStyle w:val="ListParagraph"/>
        <w:numPr>
          <w:ilvl w:val="0"/>
          <w:numId w:val="9"/>
        </w:numPr>
      </w:pPr>
      <w:r w:rsidRPr="00A64169">
        <w:rPr>
          <w:b/>
        </w:rPr>
        <w:t>Design and Implementation</w:t>
      </w:r>
    </w:p>
    <w:p w14:paraId="306C2650" w14:textId="77777777" w:rsidR="00A64169" w:rsidRDefault="00F740F2" w:rsidP="00A64169">
      <w:pPr>
        <w:pStyle w:val="ListParagraph"/>
        <w:numPr>
          <w:ilvl w:val="1"/>
          <w:numId w:val="9"/>
        </w:numPr>
      </w:pPr>
      <w:r w:rsidRPr="00F740F2">
        <w:t xml:space="preserve">Initial Design </w:t>
      </w:r>
    </w:p>
    <w:p w14:paraId="40069551" w14:textId="77777777" w:rsidR="00A64169" w:rsidRDefault="00F740F2" w:rsidP="00A64169">
      <w:pPr>
        <w:pStyle w:val="ListParagraph"/>
        <w:numPr>
          <w:ilvl w:val="1"/>
          <w:numId w:val="9"/>
        </w:numPr>
      </w:pPr>
      <w:r w:rsidRPr="00F740F2">
        <w:t xml:space="preserve">Risk Assessment </w:t>
      </w:r>
    </w:p>
    <w:p w14:paraId="579B1E7D" w14:textId="77777777" w:rsidR="00A64169" w:rsidRDefault="00F740F2" w:rsidP="00A64169">
      <w:pPr>
        <w:pStyle w:val="ListParagraph"/>
        <w:numPr>
          <w:ilvl w:val="1"/>
          <w:numId w:val="9"/>
        </w:numPr>
      </w:pPr>
      <w:r w:rsidRPr="00F740F2">
        <w:t>Task Allocation</w:t>
      </w:r>
    </w:p>
    <w:p w14:paraId="74ED87FC" w14:textId="77777777" w:rsidR="00A64169" w:rsidRDefault="00F740F2" w:rsidP="00A64169">
      <w:pPr>
        <w:pStyle w:val="ListParagraph"/>
        <w:numPr>
          <w:ilvl w:val="1"/>
          <w:numId w:val="9"/>
        </w:numPr>
      </w:pPr>
      <w:r w:rsidRPr="00F740F2">
        <w:t>Final Design</w:t>
      </w:r>
    </w:p>
    <w:p w14:paraId="5786C1EF" w14:textId="77777777" w:rsidR="00A64169" w:rsidRDefault="00F740F2" w:rsidP="00A64169">
      <w:pPr>
        <w:pStyle w:val="ListParagraph"/>
        <w:numPr>
          <w:ilvl w:val="1"/>
          <w:numId w:val="9"/>
        </w:numPr>
      </w:pPr>
      <w:r w:rsidRPr="00F740F2">
        <w:t>Testing and Debugging</w:t>
      </w:r>
    </w:p>
    <w:p w14:paraId="67CAE389" w14:textId="77777777" w:rsidR="00A64169" w:rsidRDefault="00F740F2" w:rsidP="00F740F2">
      <w:pPr>
        <w:pStyle w:val="ListParagraph"/>
        <w:numPr>
          <w:ilvl w:val="1"/>
          <w:numId w:val="9"/>
        </w:numPr>
      </w:pPr>
      <w:r w:rsidRPr="00F740F2">
        <w:t>Future Development</w:t>
      </w:r>
    </w:p>
    <w:p w14:paraId="6D87E651" w14:textId="77777777" w:rsidR="00A64169" w:rsidRDefault="00A64169" w:rsidP="00A64169">
      <w:pPr>
        <w:pStyle w:val="ListParagraph"/>
        <w:ind w:left="1080"/>
      </w:pPr>
    </w:p>
    <w:p w14:paraId="119BB2AE" w14:textId="77777777" w:rsidR="00A64169" w:rsidRPr="00A64169" w:rsidRDefault="00F740F2" w:rsidP="00A64169">
      <w:pPr>
        <w:pStyle w:val="ListParagraph"/>
        <w:numPr>
          <w:ilvl w:val="0"/>
          <w:numId w:val="9"/>
        </w:numPr>
      </w:pPr>
      <w:r w:rsidRPr="00A64169">
        <w:rPr>
          <w:b/>
        </w:rPr>
        <w:t>Results and Feedback</w:t>
      </w:r>
    </w:p>
    <w:p w14:paraId="1D227D6D" w14:textId="77777777" w:rsidR="00A64169" w:rsidRDefault="00F740F2" w:rsidP="00A64169">
      <w:pPr>
        <w:pStyle w:val="ListParagraph"/>
        <w:numPr>
          <w:ilvl w:val="1"/>
          <w:numId w:val="9"/>
        </w:numPr>
      </w:pPr>
      <w:r w:rsidRPr="00F740F2">
        <w:lastRenderedPageBreak/>
        <w:t>Testing Feedback</w:t>
      </w:r>
    </w:p>
    <w:p w14:paraId="4F328BA0" w14:textId="77777777" w:rsidR="00A64169" w:rsidRDefault="00F740F2" w:rsidP="00A64169">
      <w:pPr>
        <w:pStyle w:val="ListParagraph"/>
        <w:numPr>
          <w:ilvl w:val="1"/>
          <w:numId w:val="9"/>
        </w:numPr>
      </w:pPr>
      <w:r w:rsidRPr="00F740F2">
        <w:t>Results</w:t>
      </w:r>
    </w:p>
    <w:p w14:paraId="61234879" w14:textId="77777777" w:rsidR="00A64169" w:rsidRDefault="00F740F2" w:rsidP="00F740F2">
      <w:pPr>
        <w:pStyle w:val="ListParagraph"/>
        <w:numPr>
          <w:ilvl w:val="1"/>
          <w:numId w:val="9"/>
        </w:numPr>
      </w:pPr>
      <w:r w:rsidRPr="00F740F2">
        <w:t xml:space="preserve">Evaluation </w:t>
      </w:r>
    </w:p>
    <w:p w14:paraId="21A03183" w14:textId="77777777" w:rsidR="00A64169" w:rsidRDefault="00A64169" w:rsidP="00A64169">
      <w:pPr>
        <w:pStyle w:val="ListParagraph"/>
        <w:ind w:left="1080"/>
      </w:pPr>
    </w:p>
    <w:p w14:paraId="1998231E" w14:textId="77777777" w:rsidR="00A64169" w:rsidRPr="00A64169" w:rsidRDefault="00F740F2" w:rsidP="00F740F2">
      <w:pPr>
        <w:pStyle w:val="ListParagraph"/>
        <w:numPr>
          <w:ilvl w:val="0"/>
          <w:numId w:val="9"/>
        </w:numPr>
      </w:pPr>
      <w:r w:rsidRPr="00A64169">
        <w:rPr>
          <w:b/>
        </w:rPr>
        <w:t>Individual Evaluation</w:t>
      </w:r>
    </w:p>
    <w:p w14:paraId="7C87F609" w14:textId="77777777" w:rsidR="00A64169" w:rsidRPr="00A64169" w:rsidRDefault="00A64169" w:rsidP="00A64169">
      <w:pPr>
        <w:pStyle w:val="ListParagraph"/>
      </w:pPr>
    </w:p>
    <w:p w14:paraId="06F6A3B2" w14:textId="77777777" w:rsidR="00A64169" w:rsidRPr="00A64169" w:rsidRDefault="00F740F2" w:rsidP="00A64169">
      <w:pPr>
        <w:pStyle w:val="ListParagraph"/>
        <w:numPr>
          <w:ilvl w:val="0"/>
          <w:numId w:val="9"/>
        </w:numPr>
      </w:pPr>
      <w:r w:rsidRPr="00A64169">
        <w:rPr>
          <w:b/>
        </w:rPr>
        <w:t>Appendix</w:t>
      </w:r>
    </w:p>
    <w:p w14:paraId="3EF290D9" w14:textId="77777777" w:rsidR="00A64169" w:rsidRDefault="00F740F2" w:rsidP="00A64169">
      <w:pPr>
        <w:pStyle w:val="ListParagraph"/>
        <w:numPr>
          <w:ilvl w:val="1"/>
          <w:numId w:val="9"/>
        </w:numPr>
      </w:pPr>
      <w:r w:rsidRPr="00F740F2">
        <w:t xml:space="preserve">Meeting Minutes </w:t>
      </w:r>
    </w:p>
    <w:p w14:paraId="7AAB9C9C" w14:textId="77777777" w:rsidR="00F740F2" w:rsidRPr="00F740F2" w:rsidRDefault="00F740F2" w:rsidP="00A64169">
      <w:pPr>
        <w:pStyle w:val="ListParagraph"/>
        <w:numPr>
          <w:ilvl w:val="1"/>
          <w:numId w:val="9"/>
        </w:numPr>
      </w:pPr>
      <w:r w:rsidRPr="00F740F2">
        <w:t>References</w:t>
      </w:r>
    </w:p>
    <w:p w14:paraId="24A40D53" w14:textId="77777777" w:rsidR="003E7C49" w:rsidRDefault="003E7C49" w:rsidP="008048C6">
      <w:pPr>
        <w:jc w:val="center"/>
        <w:rPr>
          <w:b/>
          <w:sz w:val="32"/>
        </w:rPr>
      </w:pPr>
    </w:p>
    <w:p w14:paraId="62A2EA3F" w14:textId="77777777" w:rsidR="003D3E21" w:rsidRDefault="003E7C49" w:rsidP="003D3E21">
      <w:pPr>
        <w:rPr>
          <w:b/>
          <w:sz w:val="32"/>
        </w:rPr>
      </w:pPr>
      <w:r>
        <w:rPr>
          <w:b/>
          <w:sz w:val="32"/>
        </w:rPr>
        <w:br w:type="page"/>
      </w:r>
    </w:p>
    <w:p w14:paraId="1F014F6D" w14:textId="77777777" w:rsidR="003D3E21" w:rsidRPr="006C2CC6" w:rsidRDefault="003D3E21" w:rsidP="003D3E21">
      <w:pPr>
        <w:pStyle w:val="Title"/>
        <w:jc w:val="center"/>
        <w:rPr>
          <w:rFonts w:ascii="Calibri" w:hAnsi="Calibri"/>
          <w:b/>
          <w:color w:val="CD8C06" w:themeColor="accent1" w:themeShade="BF"/>
          <w:sz w:val="44"/>
          <w:szCs w:val="32"/>
          <w:rPrChange w:id="26" w:author="Alex Lorimer" w:date="2016-01-19T12:59:00Z">
            <w:rPr>
              <w:rFonts w:ascii="Calibri" w:hAnsi="Calibri"/>
              <w:b/>
              <w:color w:val="CD8C06" w:themeColor="accent1" w:themeShade="BF"/>
              <w:sz w:val="36"/>
              <w:szCs w:val="32"/>
            </w:rPr>
          </w:rPrChange>
        </w:rPr>
      </w:pPr>
      <w:r w:rsidRPr="006C2CC6">
        <w:rPr>
          <w:rFonts w:ascii="Calibri" w:eastAsia="Calibri" w:hAnsi="Calibri" w:cs="Calibri"/>
          <w:b/>
          <w:bCs/>
          <w:color w:val="CD8C06" w:themeColor="accent1" w:themeShade="BF"/>
          <w:sz w:val="44"/>
          <w:szCs w:val="44"/>
          <w:rPrChange w:id="27" w:author="Alex Lorimer" w:date="2016-01-19T12:59:00Z">
            <w:rPr>
              <w:rFonts w:ascii="Calibri" w:eastAsia="Calibri" w:hAnsi="Calibri" w:cs="Calibri"/>
              <w:b/>
              <w:bCs/>
              <w:color w:val="CD8C06" w:themeColor="accent1" w:themeShade="BF"/>
              <w:sz w:val="36"/>
              <w:szCs w:val="36"/>
            </w:rPr>
          </w:rPrChange>
        </w:rPr>
        <w:lastRenderedPageBreak/>
        <w:t>Abstract</w:t>
      </w:r>
    </w:p>
    <w:p w14:paraId="1050C897" w14:textId="34076B18" w:rsidR="003D3E21" w:rsidRDefault="003D3E21" w:rsidP="003D3E21">
      <w:pPr>
        <w:jc w:val="both"/>
        <w:rPr>
          <w:ins w:id="28" w:author="Jamie Birch" w:date="2016-01-19T11:28:00Z"/>
          <w:rFonts w:ascii="Calibri" w:eastAsia="Calibri" w:hAnsi="Calibri" w:cs="Calibri"/>
          <w:bCs/>
          <w:color w:val="000000" w:themeColor="text1"/>
        </w:rPr>
      </w:pPr>
      <w:r w:rsidRPr="061FBB1F">
        <w:rPr>
          <w:rFonts w:ascii="Calibri" w:eastAsia="Calibri" w:hAnsi="Calibri" w:cs="Calibri"/>
          <w:color w:val="000000" w:themeColor="text1"/>
          <w:rPrChange w:id="29" w:author="Guest" w:date="2016-01-19T18:33:00Z">
            <w:rPr>
              <w:rFonts w:ascii="Calibri" w:eastAsia="Calibri" w:hAnsi="Calibri" w:cs="Calibri"/>
              <w:bCs/>
              <w:color w:val="000000" w:themeColor="text1"/>
            </w:rPr>
          </w:rPrChange>
        </w:rPr>
        <w:t>Code A Colony is a</w:t>
      </w:r>
      <w:r w:rsidRPr="00B255FE">
        <w:rPr>
          <w:rFonts w:ascii="Calibri" w:eastAsia="Calibri" w:hAnsi="Calibri" w:cs="Calibri"/>
          <w:color w:val="000000" w:themeColor="text1"/>
        </w:rPr>
        <w:t xml:space="preserve"> game </w:t>
      </w:r>
      <w:ins w:id="30" w:author="Alex Lorimer" w:date="2016-01-19T14:15:00Z">
        <w:r w:rsidR="004E3238" w:rsidRPr="061FBB1F">
          <w:rPr>
            <w:rFonts w:ascii="Calibri" w:eastAsia="Calibri" w:hAnsi="Calibri" w:cs="Calibri"/>
            <w:color w:val="000000" w:themeColor="text1"/>
            <w:rPrChange w:id="31" w:author="Guest" w:date="2016-01-19T18:33:00Z">
              <w:rPr>
                <w:rFonts w:ascii="Calibri" w:eastAsia="Calibri" w:hAnsi="Calibri" w:cs="Calibri"/>
                <w:bCs/>
                <w:color w:val="000000" w:themeColor="text1"/>
              </w:rPr>
            </w:rPrChange>
          </w:rPr>
          <w:t>that gives</w:t>
        </w:r>
        <w:r w:rsidR="002338C6" w:rsidRPr="061FBB1F">
          <w:rPr>
            <w:rFonts w:ascii="Calibri" w:eastAsia="Calibri" w:hAnsi="Calibri" w:cs="Calibri"/>
            <w:color w:val="000000" w:themeColor="text1"/>
            <w:rPrChange w:id="32" w:author="Guest" w:date="2016-01-19T18:33:00Z">
              <w:rPr>
                <w:rFonts w:ascii="Calibri" w:eastAsia="Calibri" w:hAnsi="Calibri" w:cs="Calibri"/>
                <w:bCs/>
                <w:color w:val="000000" w:themeColor="text1"/>
              </w:rPr>
            </w:rPrChange>
          </w:rPr>
          <w:t xml:space="preserve"> </w:t>
        </w:r>
      </w:ins>
      <w:r w:rsidRPr="061FBB1F">
        <w:rPr>
          <w:rFonts w:ascii="Calibri" w:eastAsia="Calibri" w:hAnsi="Calibri" w:cs="Calibri"/>
          <w:color w:val="000000" w:themeColor="text1"/>
          <w:rPrChange w:id="33" w:author="Guest" w:date="2016-01-19T18:33:00Z">
            <w:rPr>
              <w:rFonts w:ascii="Calibri" w:eastAsia="Calibri" w:hAnsi="Calibri" w:cs="Calibri"/>
              <w:bCs/>
              <w:color w:val="000000" w:themeColor="text1"/>
            </w:rPr>
          </w:rPrChange>
        </w:rPr>
        <w:t>players significant control over a colony of bees. This colony can exhibit complex, collective behaviors determined by player-constructed algorithms. Targeted at Key Stage 3 level students, the aim is to develop and reinf</w:t>
      </w:r>
      <w:r w:rsidRPr="00B255FE">
        <w:rPr>
          <w:rFonts w:ascii="Calibri" w:eastAsia="Calibri" w:hAnsi="Calibri" w:cs="Calibri"/>
          <w:color w:val="000000" w:themeColor="text1"/>
        </w:rPr>
        <w:t>orce computing skills that have become a statu</w:t>
      </w:r>
      <w:ins w:id="34" w:author="Guest" w:date="2016-01-19T18:33:00Z">
        <w:r w:rsidR="061FBB1F" w:rsidRPr="061FBB1F">
          <w:rPr>
            <w:rFonts w:ascii="Calibri" w:eastAsia="Calibri" w:hAnsi="Calibri" w:cs="Calibri"/>
            <w:color w:val="000000" w:themeColor="text1"/>
            <w:rPrChange w:id="35" w:author="Guest" w:date="2016-01-19T18:33:00Z">
              <w:rPr>
                <w:rFonts w:ascii="Calibri" w:eastAsia="Calibri" w:hAnsi="Calibri" w:cs="Calibri"/>
                <w:bCs/>
                <w:color w:val="000000" w:themeColor="text1"/>
              </w:rPr>
            </w:rPrChange>
          </w:rPr>
          <w:t>to</w:t>
        </w:r>
      </w:ins>
      <w:del w:id="36" w:author="Guest" w:date="2016-01-19T18:33:00Z">
        <w:r w:rsidDel="061FBB1F">
          <w:rPr>
            <w:rFonts w:ascii="Calibri" w:eastAsia="Calibri" w:hAnsi="Calibri" w:cs="Calibri"/>
            <w:bCs/>
            <w:color w:val="000000" w:themeColor="text1"/>
          </w:rPr>
          <w:delText>a</w:delText>
        </w:r>
      </w:del>
      <w:r w:rsidRPr="061FBB1F">
        <w:rPr>
          <w:rFonts w:ascii="Calibri" w:eastAsia="Calibri" w:hAnsi="Calibri" w:cs="Calibri"/>
          <w:color w:val="000000" w:themeColor="text1"/>
          <w:rPrChange w:id="37" w:author="Guest" w:date="2016-01-19T18:33:00Z">
            <w:rPr>
              <w:rFonts w:ascii="Calibri" w:eastAsia="Calibri" w:hAnsi="Calibri" w:cs="Calibri"/>
              <w:bCs/>
              <w:color w:val="000000" w:themeColor="text1"/>
            </w:rPr>
          </w:rPrChange>
        </w:rPr>
        <w:t>ry part of the UK curriculum as of September 2014 (with a sign</w:t>
      </w:r>
      <w:r w:rsidRPr="00B255FE">
        <w:rPr>
          <w:rFonts w:ascii="Calibri" w:eastAsia="Calibri" w:hAnsi="Calibri" w:cs="Calibri"/>
          <w:color w:val="000000" w:themeColor="text1"/>
        </w:rPr>
        <w:t>ificant focus on the application of logic and algorithmic problem solving).</w:t>
      </w:r>
    </w:p>
    <w:p w14:paraId="062C00FB" w14:textId="6BE7B7F8" w:rsidR="003D3E21" w:rsidRDefault="003D3E21" w:rsidP="003D3E21">
      <w:pPr>
        <w:jc w:val="both"/>
        <w:rPr>
          <w:ins w:id="38" w:author="Jamie Birch" w:date="2016-01-19T11:28:00Z"/>
          <w:rFonts w:ascii="Calibri" w:eastAsia="Calibri" w:hAnsi="Calibri" w:cs="Calibri"/>
          <w:bCs/>
          <w:color w:val="000000" w:themeColor="text1"/>
        </w:rPr>
      </w:pPr>
      <w:r w:rsidRPr="061FBB1F">
        <w:rPr>
          <w:rFonts w:ascii="Calibri" w:eastAsia="Calibri" w:hAnsi="Calibri" w:cs="Calibri"/>
          <w:color w:val="000000" w:themeColor="text1"/>
          <w:rPrChange w:id="39" w:author="Guest" w:date="2016-01-19T18:33:00Z">
            <w:rPr>
              <w:rFonts w:ascii="Calibri" w:eastAsia="Calibri" w:hAnsi="Calibri" w:cs="Calibri"/>
              <w:bCs/>
              <w:color w:val="000000" w:themeColor="text1"/>
            </w:rPr>
          </w:rPrChange>
        </w:rPr>
        <w:t>We have designed the</w:t>
      </w:r>
      <w:r w:rsidRPr="00B255FE">
        <w:rPr>
          <w:rFonts w:ascii="Calibri" w:eastAsia="Calibri" w:hAnsi="Calibri" w:cs="Calibri"/>
          <w:color w:val="000000" w:themeColor="text1"/>
        </w:rPr>
        <w:t xml:space="preserve"> game to allow players to exp</w:t>
      </w:r>
      <w:r w:rsidRPr="061FBB1F">
        <w:rPr>
          <w:rFonts w:ascii="Calibri" w:eastAsia="Calibri" w:hAnsi="Calibri" w:cs="Calibri"/>
          <w:color w:val="000000" w:themeColor="text1"/>
          <w:rPrChange w:id="40" w:author="Guest" w:date="2016-01-19T18:33:00Z">
            <w:rPr>
              <w:rFonts w:ascii="Calibri" w:eastAsia="Calibri" w:hAnsi="Calibri" w:cs="Calibri"/>
              <w:bCs/>
              <w:color w:val="000000" w:themeColor="text1"/>
            </w:rPr>
          </w:rPrChange>
        </w:rPr>
        <w:t xml:space="preserve">eriment with custom problem solving/swarm intelligence algorithms, within </w:t>
      </w:r>
      <w:ins w:id="41" w:author="Alex Lorimer" w:date="2016-01-19T14:16:00Z">
        <w:r w:rsidR="009820FA" w:rsidRPr="061FBB1F">
          <w:rPr>
            <w:rFonts w:ascii="Calibri" w:eastAsia="Calibri" w:hAnsi="Calibri" w:cs="Calibri"/>
            <w:color w:val="000000" w:themeColor="text1"/>
            <w:rPrChange w:id="42" w:author="Guest" w:date="2016-01-19T18:33:00Z">
              <w:rPr>
                <w:rFonts w:ascii="Calibri" w:eastAsia="Calibri" w:hAnsi="Calibri" w:cs="Calibri"/>
                <w:bCs/>
                <w:color w:val="000000" w:themeColor="text1"/>
              </w:rPr>
            </w:rPrChange>
          </w:rPr>
          <w:t xml:space="preserve">a </w:t>
        </w:r>
      </w:ins>
      <w:r w:rsidRPr="061FBB1F">
        <w:rPr>
          <w:rFonts w:ascii="Calibri" w:eastAsia="Calibri" w:hAnsi="Calibri" w:cs="Calibri"/>
          <w:color w:val="000000" w:themeColor="text1"/>
          <w:rPrChange w:id="43" w:author="Guest" w:date="2016-01-19T18:33:00Z">
            <w:rPr>
              <w:rFonts w:ascii="Calibri" w:eastAsia="Calibri" w:hAnsi="Calibri" w:cs="Calibri"/>
              <w:bCs/>
              <w:color w:val="000000" w:themeColor="text1"/>
            </w:rPr>
          </w:rPrChange>
        </w:rPr>
        <w:t>graphica</w:t>
      </w:r>
      <w:r w:rsidRPr="00B255FE">
        <w:rPr>
          <w:rFonts w:ascii="Calibri" w:eastAsia="Calibri" w:hAnsi="Calibri" w:cs="Calibri"/>
          <w:color w:val="000000" w:themeColor="text1"/>
        </w:rPr>
        <w:t xml:space="preserve">lly rich, interactive context. The bees have an intuitive API, and </w:t>
      </w:r>
      <w:ins w:id="44" w:author="Alex Lorimer" w:date="2016-01-19T14:16:00Z">
        <w:r w:rsidR="009820FA" w:rsidRPr="061FBB1F">
          <w:rPr>
            <w:rFonts w:ascii="Calibri" w:eastAsia="Calibri" w:hAnsi="Calibri" w:cs="Calibri"/>
            <w:color w:val="000000" w:themeColor="text1"/>
            <w:rPrChange w:id="45" w:author="Guest" w:date="2016-01-19T18:33:00Z">
              <w:rPr>
                <w:rFonts w:ascii="Calibri" w:eastAsia="Calibri" w:hAnsi="Calibri" w:cs="Calibri"/>
                <w:bCs/>
                <w:color w:val="000000" w:themeColor="text1"/>
              </w:rPr>
            </w:rPrChange>
          </w:rPr>
          <w:t>are</w:t>
        </w:r>
      </w:ins>
      <w:r w:rsidRPr="061FBB1F">
        <w:rPr>
          <w:rFonts w:ascii="Calibri" w:eastAsia="Calibri" w:hAnsi="Calibri" w:cs="Calibri"/>
          <w:color w:val="000000" w:themeColor="text1"/>
          <w:rPrChange w:id="46" w:author="Guest" w:date="2016-01-19T18:33:00Z">
            <w:rPr>
              <w:rFonts w:ascii="Calibri" w:eastAsia="Calibri" w:hAnsi="Calibri" w:cs="Calibri"/>
              <w:bCs/>
              <w:color w:val="000000" w:themeColor="text1"/>
            </w:rPr>
          </w:rPrChange>
        </w:rPr>
        <w:t xml:space="preserve"> endowed with a small amou</w:t>
      </w:r>
      <w:r w:rsidRPr="00B255FE">
        <w:rPr>
          <w:rFonts w:ascii="Calibri" w:eastAsia="Calibri" w:hAnsi="Calibri" w:cs="Calibri"/>
          <w:color w:val="000000" w:themeColor="text1"/>
        </w:rPr>
        <w:t>nt of memory along with an ability to conditionally interact with b</w:t>
      </w:r>
      <w:r w:rsidRPr="061FBB1F">
        <w:rPr>
          <w:rFonts w:ascii="Calibri" w:eastAsia="Calibri" w:hAnsi="Calibri" w:cs="Calibri"/>
          <w:color w:val="000000" w:themeColor="text1"/>
          <w:rPrChange w:id="47" w:author="Guest" w:date="2016-01-19T18:33:00Z">
            <w:rPr>
              <w:rFonts w:ascii="Calibri" w:eastAsia="Calibri" w:hAnsi="Calibri" w:cs="Calibri"/>
              <w:bCs/>
              <w:color w:val="000000" w:themeColor="text1"/>
            </w:rPr>
          </w:rPrChange>
        </w:rPr>
        <w:t>oth their local environment and with neighboring bees. The controlling algorithm is constructed and manipulated by the player graphically, represented as visual connections between selected nodes (which represent functions) within a graph.</w:t>
      </w:r>
    </w:p>
    <w:p w14:paraId="612E5288" w14:textId="6770BC88" w:rsidR="003D3E21" w:rsidRPr="002F7E5D" w:rsidRDefault="003D3E21" w:rsidP="003D3E21">
      <w:pPr>
        <w:jc w:val="both"/>
        <w:rPr>
          <w:rFonts w:ascii="Calibri" w:eastAsia="Calibri" w:hAnsi="Calibri" w:cs="Calibri"/>
          <w:bCs/>
          <w:color w:val="000000" w:themeColor="text1"/>
        </w:rPr>
      </w:pPr>
      <w:r w:rsidRPr="061FBB1F">
        <w:rPr>
          <w:rFonts w:ascii="Calibri" w:eastAsia="Calibri" w:hAnsi="Calibri" w:cs="Calibri"/>
          <w:color w:val="000000" w:themeColor="text1"/>
          <w:rPrChange w:id="48" w:author="Guest" w:date="2016-01-19T18:33:00Z">
            <w:rPr>
              <w:rFonts w:ascii="Calibri" w:eastAsia="Calibri" w:hAnsi="Calibri" w:cs="Calibri"/>
              <w:bCs/>
              <w:color w:val="000000" w:themeColor="text1"/>
            </w:rPr>
          </w:rPrChange>
        </w:rPr>
        <w:t>This report details the research, devel</w:t>
      </w:r>
      <w:r w:rsidRPr="00B255FE">
        <w:rPr>
          <w:rFonts w:ascii="Calibri" w:eastAsia="Calibri" w:hAnsi="Calibri" w:cs="Calibri"/>
          <w:color w:val="000000" w:themeColor="text1"/>
        </w:rPr>
        <w:t xml:space="preserve">opment and management that went into the Code A Colony project, while also documenting our experiences of </w:t>
      </w:r>
      <w:r w:rsidR="009820FA" w:rsidRPr="061FBB1F">
        <w:rPr>
          <w:rFonts w:ascii="Calibri" w:eastAsia="Calibri" w:hAnsi="Calibri" w:cs="Calibri"/>
          <w:color w:val="000000" w:themeColor="text1"/>
          <w:rPrChange w:id="49" w:author="Guest" w:date="2016-01-19T18:33:00Z">
            <w:rPr>
              <w:rFonts w:ascii="Calibri" w:eastAsia="Calibri" w:hAnsi="Calibri" w:cs="Calibri"/>
              <w:bCs/>
              <w:color w:val="000000" w:themeColor="text1"/>
            </w:rPr>
          </w:rPrChange>
        </w:rPr>
        <w:t>th</w:t>
      </w:r>
      <w:r w:rsidR="009820FA" w:rsidRPr="00B255FE">
        <w:rPr>
          <w:rFonts w:ascii="Calibri" w:eastAsia="Calibri" w:hAnsi="Calibri" w:cs="Calibri"/>
          <w:color w:val="000000" w:themeColor="text1"/>
        </w:rPr>
        <w:t>e</w:t>
      </w:r>
      <w:r w:rsidRPr="061FBB1F">
        <w:rPr>
          <w:rFonts w:ascii="Calibri" w:eastAsia="Calibri" w:hAnsi="Calibri" w:cs="Calibri"/>
          <w:color w:val="000000" w:themeColor="text1"/>
          <w:rPrChange w:id="50" w:author="Guest" w:date="2016-01-19T18:33:00Z">
            <w:rPr>
              <w:rFonts w:ascii="Calibri" w:eastAsia="Calibri" w:hAnsi="Calibri" w:cs="Calibri"/>
              <w:bCs/>
              <w:color w:val="000000" w:themeColor="text1"/>
            </w:rPr>
          </w:rPrChange>
        </w:rPr>
        <w:t xml:space="preserve"> agile s</w:t>
      </w:r>
      <w:r w:rsidRPr="00B255FE">
        <w:rPr>
          <w:rFonts w:ascii="Calibri" w:eastAsia="Calibri" w:hAnsi="Calibri" w:cs="Calibri"/>
          <w:color w:val="000000" w:themeColor="text1"/>
        </w:rPr>
        <w:t>oftware development processes</w:t>
      </w:r>
      <w:r w:rsidR="009820FA" w:rsidRPr="061FBB1F">
        <w:rPr>
          <w:rFonts w:ascii="Calibri" w:eastAsia="Calibri" w:hAnsi="Calibri" w:cs="Calibri"/>
          <w:color w:val="000000" w:themeColor="text1"/>
          <w:rPrChange w:id="51" w:author="Guest" w:date="2016-01-19T18:33:00Z">
            <w:rPr>
              <w:rFonts w:ascii="Calibri" w:eastAsia="Calibri" w:hAnsi="Calibri" w:cs="Calibri"/>
              <w:bCs/>
              <w:color w:val="000000" w:themeColor="text1"/>
            </w:rPr>
          </w:rPrChange>
        </w:rPr>
        <w:t xml:space="preserve"> we e</w:t>
      </w:r>
      <w:r w:rsidR="009820FA" w:rsidRPr="00B255FE">
        <w:rPr>
          <w:rFonts w:ascii="Calibri" w:eastAsia="Calibri" w:hAnsi="Calibri" w:cs="Calibri"/>
          <w:color w:val="000000" w:themeColor="text1"/>
        </w:rPr>
        <w:t>mployed</w:t>
      </w:r>
      <w:ins w:id="52" w:author="Jamie Birch" w:date="2016-01-19T11:28:00Z">
        <w:r w:rsidRPr="061FBB1F">
          <w:rPr>
            <w:rFonts w:ascii="Calibri" w:eastAsia="Calibri" w:hAnsi="Calibri" w:cs="Calibri"/>
            <w:color w:val="000000" w:themeColor="text1"/>
            <w:rPrChange w:id="53" w:author="Guest" w:date="2016-01-19T18:33:00Z">
              <w:rPr>
                <w:rFonts w:ascii="Calibri" w:eastAsia="Calibri" w:hAnsi="Calibri" w:cs="Calibri"/>
                <w:bCs/>
                <w:color w:val="000000" w:themeColor="text1"/>
              </w:rPr>
            </w:rPrChange>
          </w:rPr>
          <w:t xml:space="preserve">. </w:t>
        </w:r>
      </w:ins>
    </w:p>
    <w:p w14:paraId="492111D5" w14:textId="77777777" w:rsidR="003D3E21" w:rsidRPr="002F7E5D" w:rsidRDefault="003D3E21" w:rsidP="003D3E21">
      <w:pPr>
        <w:rPr>
          <w:rFonts w:ascii="Calibri" w:eastAsia="Calibri" w:hAnsi="Calibri" w:cs="Calibri"/>
          <w:b/>
          <w:bCs/>
          <w:color w:val="CD8C06" w:themeColor="accent1" w:themeShade="BF"/>
          <w:spacing w:val="5"/>
          <w:kern w:val="28"/>
        </w:rPr>
      </w:pPr>
      <w:r>
        <w:rPr>
          <w:rFonts w:ascii="Calibri" w:eastAsia="Calibri" w:hAnsi="Calibri" w:cs="Calibri"/>
          <w:b/>
          <w:bCs/>
          <w:color w:val="CD8C06" w:themeColor="accent1" w:themeShade="BF"/>
          <w:sz w:val="36"/>
          <w:szCs w:val="36"/>
        </w:rPr>
        <w:br w:type="page"/>
      </w:r>
    </w:p>
    <w:p w14:paraId="14B5FDD6" w14:textId="77777777" w:rsidR="003D3E21" w:rsidRPr="001D6A8A" w:rsidRDefault="003D3E21" w:rsidP="003D3E21">
      <w:pPr>
        <w:pStyle w:val="Title"/>
        <w:jc w:val="center"/>
        <w:rPr>
          <w:rFonts w:ascii="Calibri" w:hAnsi="Calibri"/>
          <w:b/>
          <w:color w:val="CD8C06" w:themeColor="accent1" w:themeShade="BF"/>
          <w:sz w:val="44"/>
          <w:szCs w:val="32"/>
          <w:rPrChange w:id="54" w:author="Alex Lorimer" w:date="2016-01-19T13:06:00Z">
            <w:rPr>
              <w:rFonts w:ascii="Calibri" w:hAnsi="Calibri"/>
              <w:b/>
              <w:color w:val="CD8C06" w:themeColor="accent1" w:themeShade="BF"/>
              <w:sz w:val="36"/>
              <w:szCs w:val="32"/>
            </w:rPr>
          </w:rPrChange>
        </w:rPr>
      </w:pPr>
      <w:r w:rsidRPr="001D6A8A">
        <w:rPr>
          <w:rFonts w:ascii="Calibri" w:eastAsia="Calibri" w:hAnsi="Calibri" w:cs="Calibri"/>
          <w:b/>
          <w:bCs/>
          <w:color w:val="CD8C06" w:themeColor="accent1" w:themeShade="BF"/>
          <w:sz w:val="44"/>
          <w:szCs w:val="36"/>
          <w:rPrChange w:id="55" w:author="Alex Lorimer" w:date="2016-01-19T13:06:00Z">
            <w:rPr>
              <w:rFonts w:ascii="Calibri" w:eastAsia="Calibri" w:hAnsi="Calibri" w:cs="Calibri"/>
              <w:b/>
              <w:bCs/>
              <w:color w:val="CD8C06" w:themeColor="accent1" w:themeShade="BF"/>
              <w:sz w:val="36"/>
              <w:szCs w:val="36"/>
            </w:rPr>
          </w:rPrChange>
        </w:rPr>
        <w:lastRenderedPageBreak/>
        <w:t>Introduction</w:t>
      </w:r>
      <w:r w:rsidRPr="001D6A8A">
        <w:rPr>
          <w:rFonts w:ascii="Calibri" w:hAnsi="Calibri"/>
          <w:b/>
          <w:color w:val="CD8C06" w:themeColor="accent1" w:themeShade="BF"/>
          <w:sz w:val="44"/>
          <w:szCs w:val="32"/>
          <w:rPrChange w:id="56" w:author="Alex Lorimer" w:date="2016-01-19T13:06:00Z">
            <w:rPr>
              <w:rFonts w:ascii="Calibri" w:hAnsi="Calibri"/>
              <w:b/>
              <w:color w:val="CD8C06" w:themeColor="accent1" w:themeShade="BF"/>
              <w:sz w:val="36"/>
              <w:szCs w:val="32"/>
            </w:rPr>
          </w:rPrChange>
        </w:rPr>
        <w:tab/>
        <w:t>1.0</w:t>
      </w:r>
    </w:p>
    <w:p w14:paraId="24D7ABF9" w14:textId="77777777" w:rsidR="003D3E21" w:rsidRDefault="003D3E21" w:rsidP="003D3E21">
      <w:pPr>
        <w:jc w:val="both"/>
        <w:rPr>
          <w:rFonts w:ascii="Calibri" w:hAnsi="Calibri"/>
        </w:rPr>
      </w:pPr>
      <w:r w:rsidRPr="061FBB1F">
        <w:rPr>
          <w:rFonts w:ascii="Calibri" w:eastAsia="Calibri" w:hAnsi="Calibri" w:cs="Calibri"/>
          <w:rPrChange w:id="57" w:author="Guest" w:date="2016-01-19T18:33:00Z">
            <w:rPr>
              <w:rFonts w:ascii="Calibri" w:hAnsi="Calibri"/>
            </w:rPr>
          </w:rPrChange>
        </w:rPr>
        <w:t>Technology has changed the way in which we live our everyday lives, from communicating with friends all over the world with a simple click, to the way in which we find a new recipe, or even how we navigate from A – Z. Computers have emerged as ubiquitous devices; increasingly powerful, portable, and intuitively interactive. But this apparent simplicity belies their growing complexity and sophistication. Few of us are capable of seeing past the opacity of modern computers, to reason about their underlying technologies, despite the vast majority of the population relying on digital technology daily.</w:t>
      </w:r>
    </w:p>
    <w:p w14:paraId="00ED2FE6" w14:textId="3265D2F0" w:rsidR="003D3E21" w:rsidRPr="00725068" w:rsidRDefault="003D3E21" w:rsidP="003D3E21">
      <w:pPr>
        <w:jc w:val="both"/>
        <w:rPr>
          <w:rFonts w:ascii="Calibri" w:hAnsi="Calibri"/>
        </w:rPr>
      </w:pPr>
      <w:r w:rsidRPr="061FBB1F">
        <w:rPr>
          <w:rFonts w:ascii="Calibri" w:eastAsia="Calibri" w:hAnsi="Calibri" w:cs="Calibri"/>
          <w:rPrChange w:id="58" w:author="Guest" w:date="2016-01-19T18:33:00Z">
            <w:rPr>
              <w:rFonts w:ascii="Calibri" w:hAnsi="Calibri"/>
            </w:rPr>
          </w:rPrChange>
        </w:rPr>
        <w:t xml:space="preserve">In the 1980s </w:t>
      </w:r>
      <w:ins w:id="59" w:author="Guest" w:date="2016-01-19T18:35:00Z">
        <w:r w:rsidR="3B522494" w:rsidRPr="061FBB1F">
          <w:rPr>
            <w:rFonts w:ascii="Calibri" w:eastAsia="Calibri" w:hAnsi="Calibri" w:cs="Calibri"/>
            <w:rPrChange w:id="60" w:author="Guest" w:date="2016-01-19T18:33:00Z">
              <w:rPr>
                <w:rFonts w:ascii="Calibri" w:hAnsi="Calibri"/>
              </w:rPr>
            </w:rPrChange>
          </w:rPr>
          <w:t>-</w:t>
        </w:r>
      </w:ins>
      <w:ins w:id="61" w:author="Guest" w:date="2016-01-19T18:36:00Z">
        <w:r w:rsidR="3D7FE9A6" w:rsidRPr="061FBB1F">
          <w:rPr>
            <w:rFonts w:ascii="Calibri" w:eastAsia="Calibri" w:hAnsi="Calibri" w:cs="Calibri"/>
            <w:rPrChange w:id="62" w:author="Guest" w:date="2016-01-19T18:33:00Z">
              <w:rPr>
                <w:rFonts w:ascii="Calibri" w:hAnsi="Calibri"/>
              </w:rPr>
            </w:rPrChange>
          </w:rPr>
          <w:t xml:space="preserve"> </w:t>
        </w:r>
      </w:ins>
      <w:ins w:id="63" w:author="Guest" w:date="2016-01-19T18:35:00Z">
        <w:r w:rsidR="3B522494" w:rsidRPr="061FBB1F">
          <w:rPr>
            <w:rFonts w:ascii="Calibri" w:eastAsia="Calibri" w:hAnsi="Calibri" w:cs="Calibri"/>
            <w:rPrChange w:id="64" w:author="Guest" w:date="2016-01-19T18:33:00Z">
              <w:rPr>
                <w:rFonts w:ascii="Calibri" w:hAnsi="Calibri"/>
              </w:rPr>
            </w:rPrChange>
          </w:rPr>
          <w:t>a</w:t>
        </w:r>
      </w:ins>
      <w:r w:rsidRPr="061FBB1F">
        <w:rPr>
          <w:rFonts w:ascii="Calibri" w:eastAsia="Calibri" w:hAnsi="Calibri" w:cs="Calibri"/>
          <w:rPrChange w:id="65" w:author="Guest" w:date="2016-01-19T18:33:00Z">
            <w:rPr>
              <w:rFonts w:ascii="Calibri" w:hAnsi="Calibri"/>
            </w:rPr>
          </w:rPrChange>
        </w:rPr>
        <w:t>t the very cusp of the personal computer revolution</w:t>
      </w:r>
      <w:del w:id="66" w:author="Guest" w:date="2016-01-19T18:35:00Z">
        <w:r w:rsidRPr="061FBB1F" w:rsidDel="3B522494">
          <w:rPr>
            <w:rFonts w:ascii="Calibri" w:eastAsia="Calibri" w:hAnsi="Calibri" w:cs="Calibri"/>
            <w:rPrChange w:id="67" w:author="Guest" w:date="2016-01-19T18:33:00Z">
              <w:rPr>
                <w:rFonts w:ascii="Calibri" w:hAnsi="Calibri"/>
              </w:rPr>
            </w:rPrChange>
          </w:rPr>
          <w:delText>)</w:delText>
        </w:r>
      </w:del>
      <w:r w:rsidRPr="061FBB1F">
        <w:rPr>
          <w:rFonts w:ascii="Calibri" w:eastAsia="Calibri" w:hAnsi="Calibri" w:cs="Calibri"/>
          <w:rPrChange w:id="68" w:author="Guest" w:date="2016-01-19T18:33:00Z">
            <w:rPr>
              <w:rFonts w:ascii="Calibri" w:hAnsi="Calibri"/>
            </w:rPr>
          </w:rPrChange>
        </w:rPr>
        <w:t xml:space="preserve"> </w:t>
      </w:r>
      <w:r w:rsidR="3D7FE9A6" w:rsidRPr="061FBB1F">
        <w:rPr>
          <w:rFonts w:ascii="Calibri" w:eastAsia="Calibri" w:hAnsi="Calibri" w:cs="Calibri"/>
          <w:rPrChange w:id="69" w:author="Guest" w:date="2016-01-19T18:33:00Z">
            <w:rPr>
              <w:rFonts w:ascii="Calibri" w:hAnsi="Calibri"/>
            </w:rPr>
          </w:rPrChange>
        </w:rPr>
        <w:t>-</w:t>
      </w:r>
      <w:r w:rsidRPr="061FBB1F">
        <w:rPr>
          <w:rFonts w:ascii="Calibri" w:eastAsia="Calibri" w:hAnsi="Calibri" w:cs="Calibri"/>
          <w:rPrChange w:id="70" w:author="Guest" w:date="2016-01-19T18:33:00Z">
            <w:rPr>
              <w:rFonts w:ascii="Calibri" w:hAnsi="Calibri"/>
            </w:rPr>
          </w:rPrChange>
        </w:rPr>
        <w:t xml:space="preserve"> a gap in the computer literacy of the public had </w:t>
      </w:r>
      <w:r w:rsidRPr="000D1810">
        <w:rPr>
          <w:rFonts w:ascii="Calibri" w:eastAsia="Calibri" w:hAnsi="Calibri" w:cs="Calibri"/>
          <w:rPrChange w:id="71" w:author="Alex Lorimer" w:date="2016-01-19T19:31:00Z">
            <w:rPr>
              <w:rFonts w:ascii="Calibri" w:hAnsi="Calibri"/>
            </w:rPr>
          </w:rPrChange>
        </w:rPr>
        <w:t>been noticed. This provoked the BBC’s Computer Literacy Project and the launch of the BBC Micro (a personal computer designed for computing education). As described by the project editor David Allen,</w:t>
      </w:r>
      <w:r w:rsidRPr="000D1810">
        <w:rPr>
          <w:rFonts w:ascii="Calibri" w:eastAsia="Calibri" w:hAnsi="Calibri" w:cs="Calibri"/>
          <w:i/>
          <w:iCs/>
          <w:rPrChange w:id="72" w:author="Alex Lorimer" w:date="2016-01-19T19:31:00Z">
            <w:rPr>
              <w:rFonts w:ascii="Calibri" w:hAnsi="Calibri"/>
            </w:rPr>
          </w:rPrChange>
        </w:rPr>
        <w:t xml:space="preserve"> </w:t>
      </w:r>
      <w:r w:rsidRPr="000D1810">
        <w:rPr>
          <w:rFonts w:ascii="Calibri" w:eastAsia="Calibri,Times New Roman" w:hAnsi="Calibri" w:cs="Calibri,Times New Roman"/>
          <w:i/>
          <w:iCs/>
          <w:rPrChange w:id="73" w:author="Alex Lorimer" w:date="2016-01-19T19:31:00Z">
            <w:rPr>
              <w:rFonts w:ascii="Calibri" w:eastAsia="Times New Roman" w:hAnsi="Calibri" w:cs="Times New Roman"/>
              <w:szCs w:val="87"/>
            </w:rPr>
          </w:rPrChange>
        </w:rPr>
        <w:t>“The aim was to democratise computing. We didn’t want people to be controlled by it, but to control it.”</w:t>
      </w:r>
      <w:r w:rsidRPr="000D1810">
        <w:rPr>
          <w:rStyle w:val="FootnoteReference"/>
          <w:rFonts w:ascii="Calibri" w:eastAsia="Calibri,Times New Roman" w:hAnsi="Calibri" w:cs="Calibri,Times New Roman"/>
          <w:rPrChange w:id="74" w:author="Alex Lorimer" w:date="2016-01-19T19:31:00Z">
            <w:rPr>
              <w:rStyle w:val="FootnoteReference"/>
              <w:rFonts w:ascii="Calibri" w:eastAsia="Times New Roman" w:hAnsi="Calibri" w:cs="Times New Roman"/>
              <w:szCs w:val="87"/>
            </w:rPr>
          </w:rPrChange>
        </w:rPr>
        <w:footnoteReference w:id="2"/>
      </w:r>
      <w:r w:rsidRPr="000D1810">
        <w:rPr>
          <w:rFonts w:ascii="Calibri" w:eastAsia="Calibri" w:hAnsi="Calibri" w:cs="Calibri"/>
          <w:rPrChange w:id="81" w:author="Alex Lorimer" w:date="2016-01-19T19:31:00Z">
            <w:rPr>
              <w:rFonts w:ascii="Calibri" w:hAnsi="Calibri"/>
            </w:rPr>
          </w:rPrChange>
        </w:rPr>
        <w:t xml:space="preserve"> This initiative</w:t>
      </w:r>
      <w:r w:rsidRPr="061FBB1F">
        <w:rPr>
          <w:rFonts w:ascii="Calibri" w:eastAsia="Calibri" w:hAnsi="Calibri" w:cs="Calibri"/>
          <w:rPrChange w:id="82" w:author="Guest" w:date="2016-01-19T18:33:00Z">
            <w:rPr>
              <w:rFonts w:ascii="Calibri" w:hAnsi="Calibri"/>
            </w:rPr>
          </w:rPrChange>
        </w:rPr>
        <w:t xml:space="preserve"> introduced millions of children to the field of computing, and inspired a generation of computer scientists and engineers.</w:t>
      </w:r>
      <w:r w:rsidRPr="061FBB1F">
        <w:rPr>
          <w:rStyle w:val="FootnoteReference"/>
          <w:rFonts w:ascii="Calibri" w:eastAsia="Calibri" w:hAnsi="Calibri" w:cs="Calibri"/>
          <w:rPrChange w:id="83" w:author="Guest" w:date="2016-01-19T18:33:00Z">
            <w:rPr>
              <w:rStyle w:val="FootnoteReference"/>
              <w:rFonts w:ascii="Calibri" w:hAnsi="Calibri"/>
            </w:rPr>
          </w:rPrChange>
        </w:rPr>
        <w:footnoteReference w:id="3"/>
      </w:r>
    </w:p>
    <w:p w14:paraId="26534620" w14:textId="77777777" w:rsidR="003D3E21" w:rsidRPr="009556B2" w:rsidRDefault="003D3E21" w:rsidP="003D3E21">
      <w:pPr>
        <w:jc w:val="both"/>
        <w:rPr>
          <w:rFonts w:ascii="Calibri" w:hAnsi="Calibri"/>
        </w:rPr>
      </w:pPr>
      <w:r w:rsidRPr="061FBB1F">
        <w:rPr>
          <w:rFonts w:ascii="Calibri" w:eastAsia="Calibri" w:hAnsi="Calibri" w:cs="Calibri"/>
          <w:rPrChange w:id="90" w:author="Guest" w:date="2016-01-19T18:33:00Z">
            <w:rPr>
              <w:rFonts w:ascii="Calibri" w:hAnsi="Calibri"/>
            </w:rPr>
          </w:rPrChange>
        </w:rPr>
        <w:t xml:space="preserve">Yet growing concerns still exist, revolving around a disparity between computing education and the demands of the industry. In 2011 Eric Schmidt (then Chairman at Google) criticised Britain’s education system, stating </w:t>
      </w:r>
      <w:r w:rsidRPr="4BF72D6F">
        <w:rPr>
          <w:rFonts w:ascii="Calibri" w:eastAsia="Calibri" w:hAnsi="Calibri" w:cs="Calibri"/>
          <w:i/>
          <w:iCs/>
          <w:rPrChange w:id="91" w:author="Guest" w:date="2016-01-19T18:43:00Z">
            <w:rPr>
              <w:rFonts w:ascii="Calibri" w:hAnsi="Calibri"/>
            </w:rPr>
          </w:rPrChange>
        </w:rPr>
        <w:t>“your IT curriculum focuses on teaching how to use software, but gives no insight into how it is made.”</w:t>
      </w:r>
      <w:r w:rsidRPr="061FBB1F">
        <w:rPr>
          <w:rStyle w:val="FootnoteReference"/>
          <w:rFonts w:ascii="Calibri" w:eastAsia="Calibri" w:hAnsi="Calibri" w:cs="Calibri"/>
          <w:rPrChange w:id="92" w:author="Guest" w:date="2016-01-19T18:33:00Z">
            <w:rPr>
              <w:rStyle w:val="FootnoteReference"/>
              <w:rFonts w:ascii="Calibri" w:hAnsi="Calibri"/>
            </w:rPr>
          </w:rPrChange>
        </w:rPr>
        <w:footnoteReference w:id="4"/>
      </w:r>
      <w:r w:rsidRPr="061FBB1F">
        <w:rPr>
          <w:rFonts w:ascii="Calibri" w:eastAsia="Calibri" w:hAnsi="Calibri" w:cs="Calibri"/>
          <w:rPrChange w:id="99" w:author="Guest" w:date="2016-01-19T18:33:00Z">
            <w:rPr>
              <w:rFonts w:ascii="Calibri" w:hAnsi="Calibri"/>
            </w:rPr>
          </w:rPrChange>
        </w:rPr>
        <w:t xml:space="preserve"> </w:t>
      </w:r>
      <w:r w:rsidRPr="00AD35D9">
        <w:rPr>
          <w:rFonts w:ascii="Calibri" w:eastAsia="Calibri" w:hAnsi="Calibri" w:cs="Calibri"/>
        </w:rPr>
        <w:t>Inspired by the success of the BBC Micro, and fuel</w:t>
      </w:r>
      <w:del w:id="100" w:author="Guest" w:date="2016-01-19T18:43:00Z">
        <w:r w:rsidRPr="00AD35D9" w:rsidDel="4BF72D6F">
          <w:rPr>
            <w:rFonts w:ascii="Calibri" w:eastAsia="Calibri" w:hAnsi="Calibri" w:cs="Calibri"/>
          </w:rPr>
          <w:delText>l</w:delText>
        </w:r>
      </w:del>
      <w:r w:rsidRPr="00AD35D9">
        <w:rPr>
          <w:rFonts w:ascii="Calibri" w:eastAsia="Calibri" w:hAnsi="Calibri" w:cs="Calibri"/>
        </w:rPr>
        <w:t xml:space="preserve">ed by the current discourse surrounding computer science education, this report details our attempt at designing and implementing a system to educate and inspire Key Stage 3 level </w:t>
      </w:r>
      <w:r w:rsidRPr="19C3F194">
        <w:rPr>
          <w:rFonts w:ascii="Calibri" w:eastAsia="Calibri" w:hAnsi="Calibri" w:cs="Calibri"/>
        </w:rPr>
        <w:t>school</w:t>
      </w:r>
      <w:r>
        <w:rPr>
          <w:rFonts w:ascii="Calibri" w:eastAsia="Calibri" w:hAnsi="Calibri" w:cs="Calibri"/>
        </w:rPr>
        <w:t xml:space="preserve"> </w:t>
      </w:r>
      <w:r w:rsidRPr="19C3F194">
        <w:rPr>
          <w:rFonts w:ascii="Calibri" w:eastAsia="Calibri" w:hAnsi="Calibri" w:cs="Calibri"/>
        </w:rPr>
        <w:t>children</w:t>
      </w:r>
      <w:r w:rsidRPr="00AD35D9">
        <w:rPr>
          <w:rFonts w:ascii="Calibri" w:eastAsia="Calibri" w:hAnsi="Calibri" w:cs="Calibri"/>
        </w:rPr>
        <w:t xml:space="preserve"> about digital technology</w:t>
      </w:r>
      <w:r>
        <w:rPr>
          <w:rFonts w:ascii="Calibri" w:eastAsia="Calibri" w:hAnsi="Calibri" w:cs="Calibri"/>
        </w:rPr>
        <w:t>. The intention is to</w:t>
      </w:r>
      <w:r w:rsidRPr="00A1574B">
        <w:rPr>
          <w:rFonts w:ascii="Calibri" w:eastAsia="Calibri" w:hAnsi="Calibri" w:cs="Calibri"/>
        </w:rPr>
        <w:t xml:space="preserve"> </w:t>
      </w:r>
      <w:r>
        <w:rPr>
          <w:rFonts w:ascii="Calibri" w:eastAsia="Calibri" w:hAnsi="Calibri" w:cs="Calibri"/>
        </w:rPr>
        <w:t>help demystify core computing concepts to a new audience, reinforcing recent statutory changes to the national curriculum regarding computer science education.</w:t>
      </w:r>
    </w:p>
    <w:p w14:paraId="63B5FC9C" w14:textId="77777777" w:rsidR="003D3E21" w:rsidRPr="001D6A8A" w:rsidRDefault="003D3E21" w:rsidP="003D3E21">
      <w:pPr>
        <w:jc w:val="both"/>
        <w:rPr>
          <w:rFonts w:ascii="Calibri" w:hAnsi="Calibri"/>
          <w:b/>
          <w:color w:val="9F6200" w:themeColor="text2" w:themeTint="BF"/>
          <w:sz w:val="28"/>
          <w:rPrChange w:id="101" w:author="Alex Lorimer" w:date="2016-01-19T13:05:00Z">
            <w:rPr>
              <w:rFonts w:ascii="Calibri" w:hAnsi="Calibri"/>
              <w:b/>
            </w:rPr>
          </w:rPrChange>
        </w:rPr>
      </w:pPr>
      <w:r w:rsidRPr="061FBB1F">
        <w:rPr>
          <w:rFonts w:ascii="Calibri" w:eastAsia="Calibri" w:hAnsi="Calibri" w:cs="Calibri"/>
          <w:b/>
          <w:bCs/>
          <w:color w:val="9F6200" w:themeColor="text2" w:themeTint="BF"/>
          <w:sz w:val="28"/>
          <w:szCs w:val="28"/>
          <w:rPrChange w:id="102" w:author="Guest" w:date="2016-01-19T18:33:00Z">
            <w:rPr>
              <w:rFonts w:ascii="Calibri" w:hAnsi="Calibri"/>
              <w:b/>
            </w:rPr>
          </w:rPrChange>
        </w:rPr>
        <w:t>Computer Science Education 1.1</w:t>
      </w:r>
    </w:p>
    <w:p w14:paraId="57A8E0D9" w14:textId="00EBB41E" w:rsidR="003D3E21" w:rsidRDefault="003D3E21" w:rsidP="003D3E21">
      <w:pPr>
        <w:jc w:val="both"/>
        <w:rPr>
          <w:rFonts w:ascii="Calibri" w:hAnsi="Calibri"/>
        </w:rPr>
      </w:pPr>
      <w:r w:rsidRPr="061FBB1F">
        <w:rPr>
          <w:rFonts w:ascii="Calibri" w:eastAsia="Calibri" w:hAnsi="Calibri" w:cs="Calibri"/>
          <w:rPrChange w:id="103" w:author="Guest" w:date="2016-01-19T18:33:00Z">
            <w:rPr>
              <w:rFonts w:ascii="Calibri" w:hAnsi="Calibri"/>
            </w:rPr>
          </w:rPrChange>
        </w:rPr>
        <w:t xml:space="preserve">In September 2013 the UK Department for Education published a document explaining significant changes to the national curriculum, with a legislative move (at Key Stage 3 level, and earlier) away from general “ICT” and the use of common software, towards teaching </w:t>
      </w:r>
      <w:r w:rsidR="094B4076" w:rsidRPr="061FBB1F">
        <w:rPr>
          <w:rFonts w:ascii="Calibri" w:eastAsia="Calibri" w:hAnsi="Calibri" w:cs="Calibri"/>
          <w:rPrChange w:id="104" w:author="Guest" w:date="2016-01-19T18:33:00Z">
            <w:rPr>
              <w:rFonts w:ascii="Calibri" w:hAnsi="Calibri"/>
            </w:rPr>
          </w:rPrChange>
        </w:rPr>
        <w:t xml:space="preserve">students to </w:t>
      </w:r>
      <w:r w:rsidR="094B4076" w:rsidRPr="6D717BF6">
        <w:rPr>
          <w:rFonts w:ascii="Calibri" w:eastAsia="Calibri" w:hAnsi="Calibri" w:cs="Calibri"/>
          <w:i/>
          <w:iCs/>
          <w:rPrChange w:id="105" w:author="Guest" w:date="2016-01-19T18:55:00Z">
            <w:rPr>
              <w:rFonts w:ascii="Calibri" w:hAnsi="Calibri"/>
            </w:rPr>
          </w:rPrChange>
        </w:rPr>
        <w:t>"</w:t>
      </w:r>
      <w:r w:rsidR="4666C0F4" w:rsidRPr="6D717BF6">
        <w:rPr>
          <w:rFonts w:ascii="Calibri" w:eastAsia="Calibri" w:hAnsi="Calibri" w:cs="Calibri"/>
          <w:i/>
          <w:iCs/>
          <w:rPrChange w:id="106" w:author="Guest" w:date="2016-01-19T18:55:00Z">
            <w:rPr/>
          </w:rPrChange>
        </w:rPr>
        <w:t xml:space="preserve">apply the fundamental principles and concepts of computer science, including abstraction, logic, algorithms and data </w:t>
      </w:r>
      <w:r w:rsidR="4666C0F4" w:rsidRPr="000D1810">
        <w:rPr>
          <w:rFonts w:ascii="Calibri" w:eastAsia="Calibri" w:hAnsi="Calibri" w:cs="Calibri"/>
          <w:i/>
          <w:iCs/>
          <w:rPrChange w:id="107" w:author="Alex Lorimer" w:date="2016-01-19T19:33:00Z">
            <w:rPr/>
          </w:rPrChange>
        </w:rPr>
        <w:t>representation</w:t>
      </w:r>
      <w:ins w:id="108" w:author="Alex Lorimer" w:date="2016-01-19T19:32:00Z">
        <w:r w:rsidR="000D1810" w:rsidRPr="000D1810">
          <w:rPr>
            <w:rFonts w:ascii="Calibri" w:eastAsia="Calibri" w:hAnsi="Calibri" w:cs="Calibri"/>
            <w:i/>
          </w:rPr>
          <w:t>.</w:t>
        </w:r>
      </w:ins>
      <w:ins w:id="109" w:author="Guest" w:date="2016-01-19T18:54:00Z">
        <w:r w:rsidR="094B4076" w:rsidRPr="000D1810">
          <w:rPr>
            <w:rFonts w:ascii="Calibri" w:eastAsia="Calibri" w:hAnsi="Calibri" w:cs="Calibri"/>
            <w:i/>
            <w:iCs/>
            <w:rPrChange w:id="110" w:author="Alex Lorimer" w:date="2016-01-19T19:33:00Z">
              <w:rPr/>
            </w:rPrChange>
          </w:rPr>
          <w:t>"</w:t>
        </w:r>
      </w:ins>
      <w:r w:rsidRPr="000D1810">
        <w:rPr>
          <w:rStyle w:val="FootnoteReference"/>
          <w:rFonts w:ascii="Calibri" w:eastAsia="Calibri" w:hAnsi="Calibri" w:cs="Calibri"/>
          <w:i/>
          <w:rPrChange w:id="111" w:author="Alex Lorimer" w:date="2016-01-19T19:33:00Z">
            <w:rPr>
              <w:rStyle w:val="FootnoteReference"/>
              <w:rFonts w:ascii="Calibri" w:hAnsi="Calibri"/>
            </w:rPr>
          </w:rPrChange>
        </w:rPr>
        <w:footnoteReference w:id="5"/>
      </w:r>
      <w:r w:rsidRPr="061FBB1F">
        <w:rPr>
          <w:rFonts w:ascii="Calibri" w:eastAsia="Calibri" w:hAnsi="Calibri" w:cs="Calibri"/>
          <w:rPrChange w:id="118" w:author="Guest" w:date="2016-01-19T18:33:00Z">
            <w:rPr>
              <w:rFonts w:ascii="Calibri" w:hAnsi="Calibri"/>
            </w:rPr>
          </w:rPrChange>
        </w:rPr>
        <w:t xml:space="preserve"> A </w:t>
      </w:r>
      <w:r w:rsidR="4CDA9A1C" w:rsidRPr="061FBB1F">
        <w:rPr>
          <w:rFonts w:ascii="Calibri" w:eastAsia="Calibri" w:hAnsi="Calibri" w:cs="Calibri"/>
          <w:rPrChange w:id="119" w:author="Guest" w:date="2016-01-19T18:33:00Z">
            <w:rPr>
              <w:rFonts w:ascii="Calibri" w:hAnsi="Calibri"/>
            </w:rPr>
          </w:rPrChange>
        </w:rPr>
        <w:t>c</w:t>
      </w:r>
      <w:r w:rsidR="6D717BF6" w:rsidRPr="061FBB1F">
        <w:rPr>
          <w:rFonts w:ascii="Calibri" w:eastAsia="Calibri" w:hAnsi="Calibri" w:cs="Calibri"/>
          <w:rPrChange w:id="120" w:author="Guest" w:date="2016-01-19T18:33:00Z">
            <w:rPr>
              <w:rFonts w:ascii="Calibri" w:hAnsi="Calibri"/>
            </w:rPr>
          </w:rPrChange>
        </w:rPr>
        <w:t>entral</w:t>
      </w:r>
      <w:r w:rsidR="4CDA9A1C" w:rsidRPr="061FBB1F">
        <w:rPr>
          <w:rFonts w:ascii="Calibri" w:eastAsia="Calibri" w:hAnsi="Calibri" w:cs="Calibri"/>
          <w:rPrChange w:id="121" w:author="Guest" w:date="2016-01-19T18:33:00Z">
            <w:rPr>
              <w:rFonts w:ascii="Calibri" w:hAnsi="Calibri"/>
            </w:rPr>
          </w:rPrChange>
        </w:rPr>
        <w:t xml:space="preserve"> </w:t>
      </w:r>
      <w:r w:rsidR="6D717BF6" w:rsidRPr="061FBB1F">
        <w:rPr>
          <w:rFonts w:ascii="Calibri" w:eastAsia="Calibri" w:hAnsi="Calibri" w:cs="Calibri"/>
          <w:rPrChange w:id="122" w:author="Guest" w:date="2016-01-19T18:33:00Z">
            <w:rPr>
              <w:rFonts w:ascii="Calibri" w:hAnsi="Calibri"/>
            </w:rPr>
          </w:rPrChange>
        </w:rPr>
        <w:t>goal</w:t>
      </w:r>
      <w:r w:rsidRPr="061FBB1F">
        <w:rPr>
          <w:rFonts w:ascii="Calibri" w:eastAsia="Calibri" w:hAnsi="Calibri" w:cs="Calibri"/>
          <w:rPrChange w:id="123" w:author="Guest" w:date="2016-01-19T18:33:00Z">
            <w:rPr>
              <w:rFonts w:ascii="Calibri" w:hAnsi="Calibri"/>
            </w:rPr>
          </w:rPrChange>
        </w:rPr>
        <w:t xml:space="preserve"> of this reform is to ensure that all pupils, </w:t>
      </w:r>
      <w:r w:rsidRPr="6D717BF6">
        <w:rPr>
          <w:rFonts w:ascii="Calibri" w:eastAsia="Calibri" w:hAnsi="Calibri" w:cs="Calibri"/>
          <w:i/>
          <w:rPrChange w:id="124" w:author="Guest" w:date="2016-01-19T18:33:00Z">
            <w:rPr>
              <w:rFonts w:ascii="Calibri" w:hAnsi="Calibri"/>
            </w:rPr>
          </w:rPrChange>
        </w:rPr>
        <w:t>“can analyse problems in computational terms, and have repeated practical experience of writing computer programs in order to solve such problems.”</w:t>
      </w:r>
      <w:r w:rsidRPr="061FBB1F">
        <w:rPr>
          <w:rStyle w:val="FootnoteReference"/>
          <w:rFonts w:ascii="Calibri" w:eastAsia="Calibri" w:hAnsi="Calibri" w:cs="Calibri"/>
          <w:rPrChange w:id="125" w:author="Guest" w:date="2016-01-19T18:33:00Z">
            <w:rPr>
              <w:rStyle w:val="FootnoteReference"/>
              <w:rFonts w:ascii="Calibri" w:hAnsi="Calibri"/>
            </w:rPr>
          </w:rPrChange>
        </w:rPr>
        <w:footnoteReference w:id="6"/>
      </w:r>
      <w:r w:rsidRPr="061FBB1F">
        <w:rPr>
          <w:rFonts w:ascii="Calibri" w:eastAsia="Calibri" w:hAnsi="Calibri" w:cs="Calibri"/>
          <w:rPrChange w:id="132" w:author="Guest" w:date="2016-01-19T18:33:00Z">
            <w:rPr>
              <w:rFonts w:ascii="Calibri" w:hAnsi="Calibri"/>
            </w:rPr>
          </w:rPrChange>
        </w:rPr>
        <w:t xml:space="preserve"> </w:t>
      </w:r>
    </w:p>
    <w:p w14:paraId="04C6C3D8" w14:textId="77777777" w:rsidR="003D3E21" w:rsidRDefault="003D3E21" w:rsidP="003D3E21">
      <w:pPr>
        <w:jc w:val="both"/>
        <w:rPr>
          <w:rFonts w:ascii="Calibri" w:hAnsi="Calibri"/>
        </w:rPr>
      </w:pPr>
      <w:r w:rsidRPr="061FBB1F">
        <w:rPr>
          <w:rFonts w:ascii="Calibri" w:eastAsia="Calibri" w:hAnsi="Calibri" w:cs="Calibri"/>
          <w:rPrChange w:id="133" w:author="Guest" w:date="2016-01-19T18:33:00Z">
            <w:rPr>
              <w:rFonts w:ascii="Calibri" w:hAnsi="Calibri"/>
            </w:rPr>
          </w:rPrChange>
        </w:rPr>
        <w:t xml:space="preserve">Before these changes came into effect in September 2014, concerns about a lack of appropriately skilled teachers prompted millions in investment (from both public and private sources) towards computer </w:t>
      </w:r>
      <w:r w:rsidRPr="061FBB1F">
        <w:rPr>
          <w:rFonts w:ascii="Calibri" w:eastAsia="Calibri" w:hAnsi="Calibri" w:cs="Calibri"/>
          <w:rPrChange w:id="134" w:author="Guest" w:date="2016-01-19T18:33:00Z">
            <w:rPr>
              <w:rFonts w:ascii="Calibri" w:hAnsi="Calibri"/>
            </w:rPr>
          </w:rPrChange>
        </w:rPr>
        <w:lastRenderedPageBreak/>
        <w:t>science training programmes for secondary school teachers.</w:t>
      </w:r>
      <w:r w:rsidRPr="061FBB1F">
        <w:rPr>
          <w:rStyle w:val="FootnoteReference"/>
          <w:rFonts w:ascii="Calibri" w:eastAsia="Calibri" w:hAnsi="Calibri" w:cs="Calibri"/>
          <w:rPrChange w:id="135" w:author="Guest" w:date="2016-01-19T18:33:00Z">
            <w:rPr>
              <w:rStyle w:val="FootnoteReference"/>
              <w:rFonts w:ascii="Calibri" w:hAnsi="Calibri"/>
            </w:rPr>
          </w:rPrChange>
        </w:rPr>
        <w:footnoteReference w:id="7"/>
      </w:r>
      <w:r w:rsidRPr="061FBB1F">
        <w:rPr>
          <w:rFonts w:ascii="Calibri" w:eastAsia="Calibri" w:hAnsi="Calibri" w:cs="Calibri"/>
          <w:rPrChange w:id="140" w:author="Guest" w:date="2016-01-19T18:33:00Z">
            <w:rPr>
              <w:rFonts w:ascii="Calibri" w:hAnsi="Calibri"/>
            </w:rPr>
          </w:rPrChange>
        </w:rPr>
        <w:t xml:space="preserve"> Never-the-less, in December 2015 the chief of the British Computing Society (appointed by the government to lead these reforms) stated that teachers are still struggling with the new curriculum, and that it could be another five years until it will be successfully taught</w:t>
      </w:r>
      <w:r w:rsidRPr="061FBB1F">
        <w:rPr>
          <w:rStyle w:val="FootnoteReference"/>
          <w:rFonts w:ascii="Calibri" w:eastAsia="Calibri" w:hAnsi="Calibri" w:cs="Calibri"/>
          <w:rPrChange w:id="141" w:author="Guest" w:date="2016-01-19T18:33:00Z">
            <w:rPr>
              <w:rStyle w:val="FootnoteReference"/>
              <w:rFonts w:ascii="Calibri" w:hAnsi="Calibri"/>
            </w:rPr>
          </w:rPrChange>
        </w:rPr>
        <w:footnoteReference w:id="8"/>
      </w:r>
      <w:r w:rsidRPr="061FBB1F">
        <w:rPr>
          <w:rFonts w:ascii="Calibri" w:eastAsia="Calibri" w:hAnsi="Calibri" w:cs="Calibri"/>
          <w:rPrChange w:id="148" w:author="Guest" w:date="2016-01-19T18:33:00Z">
            <w:rPr>
              <w:rFonts w:ascii="Calibri" w:hAnsi="Calibri"/>
            </w:rPr>
          </w:rPrChange>
        </w:rPr>
        <w:t xml:space="preserve"> across the country.</w:t>
      </w:r>
    </w:p>
    <w:p w14:paraId="5853F53B" w14:textId="4CF42B60" w:rsidR="003D3E21" w:rsidRPr="00DE0BD1" w:rsidRDefault="003D3E21" w:rsidP="003D3E21">
      <w:pPr>
        <w:jc w:val="both"/>
        <w:rPr>
          <w:rFonts w:ascii="Calibri" w:eastAsia="Calibri" w:hAnsi="Calibri" w:cs="Calibri"/>
        </w:rPr>
      </w:pPr>
      <w:r w:rsidRPr="061FBB1F">
        <w:rPr>
          <w:rFonts w:ascii="Calibri" w:eastAsia="Calibri" w:hAnsi="Calibri" w:cs="Calibri"/>
          <w:rPrChange w:id="149" w:author="Guest" w:date="2016-01-19T18:33:00Z">
            <w:rPr>
              <w:rFonts w:ascii="Calibri" w:hAnsi="Calibri"/>
            </w:rPr>
          </w:rPrChange>
        </w:rPr>
        <w:t>A significant problem appears to be that not all schools are fortunate enough to have access to specialist, appropriately qualified staff. Government investment continues to be aimed at increasing the number of “master” computing teachers, but these targets continue to be missed.</w:t>
      </w:r>
      <w:r w:rsidRPr="061FBB1F">
        <w:rPr>
          <w:rStyle w:val="FootnoteReference"/>
          <w:rFonts w:ascii="Calibri" w:eastAsia="Calibri" w:hAnsi="Calibri" w:cs="Calibri"/>
          <w:rPrChange w:id="150" w:author="Guest" w:date="2016-01-19T18:33:00Z">
            <w:rPr>
              <w:rStyle w:val="FootnoteReference"/>
              <w:rFonts w:ascii="Calibri" w:hAnsi="Calibri"/>
            </w:rPr>
          </w:rPrChange>
        </w:rPr>
        <w:footnoteReference w:id="9"/>
      </w:r>
      <w:r w:rsidRPr="061FBB1F">
        <w:rPr>
          <w:rFonts w:ascii="Calibri" w:eastAsia="Calibri" w:hAnsi="Calibri" w:cs="Calibri"/>
          <w:color w:val="00B0F0"/>
          <w:rPrChange w:id="157" w:author="Guest" w:date="2016-01-19T18:33:00Z">
            <w:rPr>
              <w:rFonts w:ascii="Calibri" w:hAnsi="Calibri"/>
              <w:color w:val="00B0F0"/>
            </w:rPr>
          </w:rPrChange>
        </w:rPr>
        <w:t xml:space="preserve"> </w:t>
      </w:r>
      <w:r w:rsidRPr="061FBB1F">
        <w:rPr>
          <w:rFonts w:ascii="Calibri" w:eastAsia="Calibri" w:hAnsi="Calibri" w:cs="Calibri"/>
          <w:color w:val="000000" w:themeColor="text1"/>
          <w:rPrChange w:id="158" w:author="Guest" w:date="2016-01-19T18:33:00Z">
            <w:rPr>
              <w:rFonts w:ascii="Calibri" w:hAnsi="Calibri"/>
              <w:color w:val="000000" w:themeColor="text1"/>
            </w:rPr>
          </w:rPrChange>
        </w:rPr>
        <w:t xml:space="preserve">Additionally, with roughly </w:t>
      </w:r>
      <w:r w:rsidRPr="00AD35D9">
        <w:rPr>
          <w:rFonts w:ascii="Calibri" w:eastAsia="Calibri" w:hAnsi="Calibri" w:cs="Calibri"/>
        </w:rPr>
        <w:t xml:space="preserve">60% of parents not </w:t>
      </w:r>
      <w:r>
        <w:rPr>
          <w:rFonts w:ascii="Calibri" w:eastAsia="Calibri" w:hAnsi="Calibri" w:cs="Calibri"/>
        </w:rPr>
        <w:t xml:space="preserve">aware of the new curriculum’s </w:t>
      </w:r>
      <w:r w:rsidRPr="00AD35D9">
        <w:rPr>
          <w:rFonts w:ascii="Calibri" w:eastAsia="Calibri" w:hAnsi="Calibri" w:cs="Calibri"/>
        </w:rPr>
        <w:t>introduction</w:t>
      </w:r>
      <w:r>
        <w:rPr>
          <w:rFonts w:ascii="Calibri" w:eastAsia="Calibri" w:hAnsi="Calibri" w:cs="Calibri"/>
        </w:rPr>
        <w:t xml:space="preserve"> in 2014,</w:t>
      </w:r>
      <w:r>
        <w:rPr>
          <w:rStyle w:val="FootnoteReference"/>
          <w:rFonts w:ascii="Calibri" w:eastAsia="Calibri" w:hAnsi="Calibri" w:cs="Calibri"/>
        </w:rPr>
        <w:footnoteReference w:id="10"/>
      </w:r>
      <w:r>
        <w:rPr>
          <w:rFonts w:ascii="Calibri" w:eastAsia="Calibri" w:hAnsi="Calibri" w:cs="Calibri"/>
        </w:rPr>
        <w:t xml:space="preserve"> support for computer science appears to be limited both as school and at home. Additionally the ratio of girls to boys who decide to study computer science at GCSE level is shockingly low.</w:t>
      </w:r>
    </w:p>
    <w:p w14:paraId="27F3C861" w14:textId="28D64FBC" w:rsidR="003D3E21" w:rsidRPr="001D6A8A" w:rsidRDefault="003D3E21" w:rsidP="003D3E21">
      <w:pPr>
        <w:jc w:val="both"/>
        <w:rPr>
          <w:rFonts w:ascii="Calibri" w:hAnsi="Calibri"/>
          <w:b/>
          <w:color w:val="9F6200" w:themeColor="text2" w:themeTint="BF"/>
          <w:sz w:val="28"/>
          <w:rPrChange w:id="165" w:author="Alex Lorimer" w:date="2016-01-19T13:05:00Z">
            <w:rPr>
              <w:rFonts w:ascii="Calibri" w:hAnsi="Calibri"/>
              <w:b/>
            </w:rPr>
          </w:rPrChange>
        </w:rPr>
      </w:pPr>
      <w:r w:rsidRPr="061FBB1F">
        <w:rPr>
          <w:rFonts w:ascii="Calibri" w:eastAsia="Calibri" w:hAnsi="Calibri" w:cs="Calibri"/>
          <w:b/>
          <w:bCs/>
          <w:color w:val="9F6200" w:themeColor="text2" w:themeTint="BF"/>
          <w:sz w:val="28"/>
          <w:szCs w:val="28"/>
          <w:rPrChange w:id="166" w:author="Guest" w:date="2016-01-19T18:33:00Z">
            <w:rPr>
              <w:rFonts w:ascii="Calibri" w:hAnsi="Calibri"/>
              <w:b/>
            </w:rPr>
          </w:rPrChange>
        </w:rPr>
        <w:t>Gender Gap 1.</w:t>
      </w:r>
      <w:r w:rsidR="006C2CC6" w:rsidRPr="061FBB1F">
        <w:rPr>
          <w:rFonts w:ascii="Calibri" w:eastAsia="Calibri" w:hAnsi="Calibri" w:cs="Calibri"/>
          <w:b/>
          <w:bCs/>
          <w:color w:val="9F6200" w:themeColor="text2" w:themeTint="BF"/>
          <w:sz w:val="28"/>
          <w:szCs w:val="28"/>
          <w:rPrChange w:id="167" w:author="Guest" w:date="2016-01-19T18:33:00Z">
            <w:rPr>
              <w:rFonts w:ascii="Calibri" w:hAnsi="Calibri"/>
              <w:b/>
            </w:rPr>
          </w:rPrChange>
        </w:rPr>
        <w:t>2</w:t>
      </w:r>
    </w:p>
    <w:p w14:paraId="4E5AF2F3" w14:textId="6F131388" w:rsidR="003D3E21" w:rsidRDefault="003D3E21" w:rsidP="003D3E21">
      <w:pPr>
        <w:jc w:val="both"/>
        <w:rPr>
          <w:rFonts w:ascii="Calibri" w:eastAsia="Times New Roman" w:hAnsi="Calibri" w:cs="Arial"/>
        </w:rPr>
      </w:pPr>
      <w:r w:rsidRPr="061FBB1F">
        <w:rPr>
          <w:rFonts w:ascii="Calibri" w:eastAsia="Calibri" w:hAnsi="Calibri" w:cs="Calibri"/>
          <w:rPrChange w:id="168" w:author="Guest" w:date="2016-01-19T18:33:00Z">
            <w:rPr>
              <w:rFonts w:ascii="Calibri" w:hAnsi="Calibri"/>
            </w:rPr>
          </w:rPrChange>
        </w:rPr>
        <w:t xml:space="preserve">Computer science as a subject at GCSE level in 2014 was significantly less popular than ICT. This may have been </w:t>
      </w:r>
      <w:r w:rsidRPr="000D1810">
        <w:rPr>
          <w:rFonts w:ascii="Calibri" w:eastAsia="Calibri" w:hAnsi="Calibri" w:cs="Calibri"/>
          <w:rPrChange w:id="169" w:author="Alex Lorimer" w:date="2016-01-19T19:33:00Z">
            <w:rPr>
              <w:rFonts w:ascii="Calibri" w:hAnsi="Calibri"/>
            </w:rPr>
          </w:rPrChange>
        </w:rPr>
        <w:t>influenced by initial implementation problems. Nevertheless, the average ratio of girls to boys in computer science cohorts was significantly less than in ICT (see graphs below). Despite this, as part of further reforms, the government announced plans in November 2015 to scrap GCSE and A-Level ICT altogether. The intention is to cast more focus on computer science. As stated in the original document, m</w:t>
      </w:r>
      <w:r w:rsidRPr="000D1810">
        <w:rPr>
          <w:rFonts w:ascii="Calibri" w:eastAsia="Calibri,Arial,Times New Roman" w:hAnsi="Calibri" w:cs="Calibri,Arial,Times New Roman"/>
          <w:rPrChange w:id="170" w:author="Alex Lorimer" w:date="2016-01-19T19:33:00Z">
            <w:rPr>
              <w:rFonts w:ascii="Calibri" w:eastAsia="Times New Roman" w:hAnsi="Calibri" w:cs="Arial"/>
            </w:rPr>
          </w:rPrChange>
        </w:rPr>
        <w:t>inisters have “taken the decision not to approve two GCSEs and A levels in a similar qualification space. The IT GCSE and IT A level will not be redeveloped.”</w:t>
      </w:r>
      <w:ins w:id="171" w:author="Alex Lorimer" w:date="2016-01-21T09:21:00Z">
        <w:r w:rsidR="00A724D3" w:rsidRPr="00A724D3">
          <w:rPr>
            <w:rFonts w:ascii="Calibri" w:hAnsi="Calibri"/>
            <w:noProof/>
          </w:rPr>
          <w:t xml:space="preserve"> </w:t>
        </w:r>
        <w:r w:rsidR="00A724D3">
          <w:rPr>
            <w:rFonts w:ascii="Calibri" w:hAnsi="Calibri"/>
            <w:noProof/>
            <w:lang w:eastAsia="ja-JP"/>
            <w:rPrChange w:id="172" w:author="Unknown">
              <w:rPr>
                <w:noProof/>
                <w:lang w:eastAsia="ja-JP"/>
              </w:rPr>
            </w:rPrChange>
          </w:rPr>
          <mc:AlternateContent>
            <mc:Choice Requires="wps">
              <w:drawing>
                <wp:anchor distT="0" distB="0" distL="114300" distR="114300" simplePos="0" relativeHeight="251680798" behindDoc="1" locked="0" layoutInCell="1" allowOverlap="1" wp14:anchorId="4EA2EC9B" wp14:editId="5B5BE2A7">
                  <wp:simplePos x="0" y="0"/>
                  <wp:positionH relativeFrom="column">
                    <wp:posOffset>0</wp:posOffset>
                  </wp:positionH>
                  <wp:positionV relativeFrom="paragraph">
                    <wp:posOffset>1389380</wp:posOffset>
                  </wp:positionV>
                  <wp:extent cx="5972175" cy="3295650"/>
                  <wp:effectExtent l="0" t="0" r="9525" b="0"/>
                  <wp:wrapSquare wrapText="bothSides"/>
                  <wp:docPr id="239" name="Text Box 239"/>
                  <wp:cNvGraphicFramePr/>
                  <a:graphic xmlns:a="http://schemas.openxmlformats.org/drawingml/2006/main">
                    <a:graphicData uri="http://schemas.microsoft.com/office/word/2010/wordprocessingShape">
                      <wps:wsp>
                        <wps:cNvSpPr txBox="1"/>
                        <wps:spPr>
                          <a:xfrm>
                            <a:off x="0" y="0"/>
                            <a:ext cx="5972175" cy="329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4125D" w14:textId="77777777" w:rsidR="00A724D3" w:rsidRDefault="00A724D3" w:rsidP="00A724D3">
                              <w:r>
                                <w:rPr>
                                  <w:noProof/>
                                  <w:lang w:eastAsia="ja-JP"/>
                                </w:rPr>
                                <w:drawing>
                                  <wp:inline distT="0" distB="0" distL="0" distR="0" wp14:anchorId="02E03041" wp14:editId="6DA7E788">
                                    <wp:extent cx="5772150" cy="268605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A315739" w14:textId="77777777" w:rsidR="00A724D3" w:rsidRPr="00657337" w:rsidRDefault="00A724D3" w:rsidP="00A724D3">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2EC9B" id="Text Box 239" o:spid="_x0000_s1031" type="#_x0000_t202" style="position:absolute;left:0;text-align:left;margin-left:0;margin-top:109.4pt;width:470.25pt;height:259.5pt;z-index:-251635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" fillcolor="white [3201]" stroked="f" strokeweight=".5pt">
                  <v:textbox>
                    <w:txbxContent>
                      <w:p w14:paraId="5FB4125D" w14:textId="77777777" w:rsidR="00A724D3" w:rsidRDefault="00A724D3" w:rsidP="00A724D3">
                        <w:r>
                          <w:rPr>
                            <w:noProof/>
                          </w:rPr>
                          <w:drawing>
                            <wp:inline distT="0" distB="0" distL="0" distR="0" wp14:anchorId="02E03041" wp14:editId="6DA7E788">
                              <wp:extent cx="5772150" cy="268605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A315739" w14:textId="77777777" w:rsidR="00A724D3" w:rsidRPr="00657337" w:rsidRDefault="00A724D3" w:rsidP="00A724D3">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v:textbox>
                  <w10:wrap type="square"/>
                </v:shape>
              </w:pict>
            </mc:Fallback>
          </mc:AlternateContent>
        </w:r>
      </w:ins>
    </w:p>
    <w:p w14:paraId="12273995" w14:textId="77777777" w:rsidR="003D3E21" w:rsidRPr="00D37229" w:rsidRDefault="003D3E21" w:rsidP="003D3E21">
      <w:pPr>
        <w:jc w:val="both"/>
        <w:rPr>
          <w:rFonts w:ascii="Calibri" w:eastAsia="Times New Roman" w:hAnsi="Calibri" w:cs="Arial"/>
        </w:rPr>
      </w:pPr>
      <w:r>
        <w:rPr>
          <w:rFonts w:ascii="Calibri" w:hAnsi="Calibri"/>
          <w:noProof/>
          <w:lang w:eastAsia="ja-JP"/>
        </w:rPr>
        <w:lastRenderedPageBreak/>
        <mc:AlternateContent>
          <mc:Choice Requires="wps">
            <w:drawing>
              <wp:anchor distT="0" distB="0" distL="114300" distR="114300" simplePos="0" relativeHeight="251625493" behindDoc="1" locked="0" layoutInCell="1" allowOverlap="1" wp14:anchorId="47EACB37" wp14:editId="30F07693">
                <wp:simplePos x="0" y="0"/>
                <wp:positionH relativeFrom="column">
                  <wp:posOffset>-142875</wp:posOffset>
                </wp:positionH>
                <wp:positionV relativeFrom="paragraph">
                  <wp:posOffset>484505</wp:posOffset>
                </wp:positionV>
                <wp:extent cx="5972175" cy="3295650"/>
                <wp:effectExtent l="0" t="0" r="9525" b="0"/>
                <wp:wrapSquare wrapText="bothSides"/>
                <wp:docPr id="13" name="Text Box 13"/>
                <wp:cNvGraphicFramePr/>
                <a:graphic xmlns:a="http://schemas.openxmlformats.org/drawingml/2006/main">
                  <a:graphicData uri="http://schemas.microsoft.com/office/word/2010/wordprocessingShape">
                    <wps:wsp>
                      <wps:cNvSpPr txBox="1"/>
                      <wps:spPr>
                        <a:xfrm>
                          <a:off x="0" y="0"/>
                          <a:ext cx="5972175" cy="329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BCCB7" w14:textId="77777777" w:rsidR="00170724" w:rsidRDefault="00170724" w:rsidP="003D3E21">
                            <w:r>
                              <w:rPr>
                                <w:noProof/>
                                <w:lang w:eastAsia="ja-JP"/>
                              </w:rPr>
                              <w:drawing>
                                <wp:inline distT="0" distB="0" distL="0" distR="0" wp14:anchorId="56C51978" wp14:editId="626F05DB">
                                  <wp:extent cx="5772150" cy="2686050"/>
                                  <wp:effectExtent l="0" t="0" r="0" b="0"/>
                                  <wp:docPr id="108" name="Chart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5597979" w14:textId="77777777" w:rsidR="00170724" w:rsidRPr="00657337" w:rsidRDefault="00170724"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ACB37" id="Text Box 13" o:spid="_x0000_s1032" type="#_x0000_t202" style="position:absolute;left:0;text-align:left;margin-left:-11.25pt;margin-top:38.15pt;width:470.25pt;height:259.5pt;z-index:-2516909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" fillcolor="white [3201]" stroked="f" strokeweight=".5pt">
                <v:textbox>
                  <w:txbxContent>
                    <w:p w14:paraId="622BCCB7" w14:textId="77777777" w:rsidR="00170724" w:rsidRDefault="00170724" w:rsidP="003D3E21">
                      <w:r>
                        <w:rPr>
                          <w:noProof/>
                        </w:rPr>
                        <w:drawing>
                          <wp:inline distT="0" distB="0" distL="0" distR="0" wp14:anchorId="56C51978" wp14:editId="626F05DB">
                            <wp:extent cx="5772150" cy="2686050"/>
                            <wp:effectExtent l="0" t="0" r="0" b="0"/>
                            <wp:docPr id="108" name="Chart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5597979" w14:textId="77777777" w:rsidR="00170724" w:rsidRPr="00657337" w:rsidRDefault="00170724"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v:textbox>
                <w10:wrap type="square"/>
              </v:shape>
            </w:pict>
          </mc:Fallback>
        </mc:AlternateContent>
      </w:r>
      <w:r w:rsidRPr="000D1810">
        <w:rPr>
          <w:rFonts w:ascii="Calibri" w:eastAsia="Calibri,Arial,Times New Roman" w:hAnsi="Calibri" w:cs="Calibri,Arial,Times New Roman"/>
          <w:rPrChange w:id="173" w:author="Alex Lorimer" w:date="2016-01-19T19:33:00Z">
            <w:rPr>
              <w:rFonts w:ascii="Calibri" w:eastAsia="Times New Roman" w:hAnsi="Calibri" w:cs="Arial"/>
            </w:rPr>
          </w:rPrChange>
        </w:rPr>
        <w:t>This has sparked significant debate,</w:t>
      </w:r>
      <w:r w:rsidRPr="000D1810">
        <w:rPr>
          <w:rStyle w:val="FootnoteReference"/>
          <w:rFonts w:ascii="Calibri" w:eastAsia="Calibri,Arial,Times New Roman" w:hAnsi="Calibri" w:cs="Calibri,Arial,Times New Roman"/>
          <w:rPrChange w:id="174" w:author="Alex Lorimer" w:date="2016-01-19T19:33:00Z">
            <w:rPr>
              <w:rStyle w:val="FootnoteReference"/>
              <w:rFonts w:ascii="Calibri" w:eastAsia="Times New Roman" w:hAnsi="Calibri" w:cs="Arial"/>
            </w:rPr>
          </w:rPrChange>
        </w:rPr>
        <w:footnoteReference w:id="11"/>
      </w:r>
      <w:r w:rsidRPr="000D1810">
        <w:rPr>
          <w:rFonts w:ascii="Calibri" w:eastAsia="Calibri,Arial,Times New Roman" w:hAnsi="Calibri" w:cs="Calibri,Arial,Times New Roman"/>
          <w:rPrChange w:id="179" w:author="Alex Lorimer" w:date="2016-01-19T19:33:00Z">
            <w:rPr>
              <w:rFonts w:ascii="Calibri" w:eastAsia="Times New Roman" w:hAnsi="Calibri" w:cs="Arial"/>
            </w:rPr>
          </w:rPrChange>
        </w:rPr>
        <w:t xml:space="preserve"> largely hinging on concerns about further alienation and narrowing of the curriculum for girls.</w:t>
      </w:r>
      <w:r w:rsidRPr="000D1810">
        <w:rPr>
          <w:rFonts w:ascii="Calibri" w:eastAsia="Calibri" w:hAnsi="Calibri" w:cs="Calibri"/>
          <w:noProof/>
          <w:rPrChange w:id="180" w:author="Alex Lorimer" w:date="2016-01-19T19:33:00Z">
            <w:rPr>
              <w:rFonts w:ascii="Calibri" w:hAnsi="Calibri"/>
              <w:noProof/>
            </w:rPr>
          </w:rPrChange>
        </w:rPr>
        <w:t xml:space="preserve"> </w:t>
      </w:r>
    </w:p>
    <w:p w14:paraId="05D8D2CA" w14:textId="77777777" w:rsidR="003D3E21" w:rsidRDefault="003D3E21" w:rsidP="003D3E21">
      <w:pPr>
        <w:rPr>
          <w:rFonts w:ascii="Calibri" w:hAnsi="Calibri"/>
          <w:b/>
        </w:rPr>
      </w:pPr>
      <w:r>
        <w:rPr>
          <w:rFonts w:ascii="Calibri" w:eastAsia="Calibri" w:hAnsi="Calibri" w:cs="Calibri"/>
          <w:noProof/>
          <w:lang w:eastAsia="ja-JP"/>
        </w:rPr>
        <mc:AlternateContent>
          <mc:Choice Requires="wps">
            <w:drawing>
              <wp:anchor distT="0" distB="0" distL="114300" distR="114300" simplePos="0" relativeHeight="251625498" behindDoc="0" locked="0" layoutInCell="1" allowOverlap="1" wp14:anchorId="576C887A" wp14:editId="1401A7CB">
                <wp:simplePos x="0" y="0"/>
                <wp:positionH relativeFrom="column">
                  <wp:posOffset>-38100</wp:posOffset>
                </wp:positionH>
                <wp:positionV relativeFrom="paragraph">
                  <wp:posOffset>0</wp:posOffset>
                </wp:positionV>
                <wp:extent cx="5991225" cy="3019425"/>
                <wp:effectExtent l="0" t="0" r="28575" b="28575"/>
                <wp:wrapSquare wrapText="bothSides"/>
                <wp:docPr id="20" name="Text Box 20"/>
                <wp:cNvGraphicFramePr/>
                <a:graphic xmlns:a="http://schemas.openxmlformats.org/drawingml/2006/main">
                  <a:graphicData uri="http://schemas.microsoft.com/office/word/2010/wordprocessingShape">
                    <wps:wsp>
                      <wps:cNvSpPr txBox="1"/>
                      <wps:spPr>
                        <a:xfrm>
                          <a:off x="0" y="0"/>
                          <a:ext cx="5991225" cy="3019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84086A9" w14:textId="77777777" w:rsidR="00170724" w:rsidRDefault="00170724" w:rsidP="003D3E21">
                            <w:r>
                              <w:rPr>
                                <w:noProof/>
                                <w:lang w:eastAsia="ja-JP"/>
                              </w:rPr>
                              <w:drawing>
                                <wp:inline distT="0" distB="0" distL="0" distR="0" wp14:anchorId="7ADA2985" wp14:editId="1E77D59E">
                                  <wp:extent cx="2857500" cy="2438400"/>
                                  <wp:effectExtent l="0" t="0" r="0" b="0"/>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lang w:eastAsia="ja-JP"/>
                              </w:rPr>
                              <w:drawing>
                                <wp:inline distT="0" distB="0" distL="0" distR="0" wp14:anchorId="764AE370" wp14:editId="3204461C">
                                  <wp:extent cx="2914650" cy="2438400"/>
                                  <wp:effectExtent l="0" t="0" r="0" b="0"/>
                                  <wp:docPr id="110" name="Chart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E7AF502" w14:textId="77777777" w:rsidR="00170724" w:rsidRPr="00657337" w:rsidRDefault="00170724"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p w14:paraId="0E1631FC" w14:textId="77777777" w:rsidR="00170724" w:rsidRDefault="00170724"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C887A" id="Text Box 20" o:spid="_x0000_s1033" type="#_x0000_t202" style="position:absolute;margin-left:-3pt;margin-top:0;width:471.75pt;height:237.75pt;z-index:251625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" fillcolor="white [3201]" strokecolor="white [3212]" strokeweight=".5pt">
                <v:textbox>
                  <w:txbxContent>
                    <w:p w14:paraId="584086A9" w14:textId="77777777" w:rsidR="00170724" w:rsidRDefault="00170724" w:rsidP="003D3E21">
                      <w:r>
                        <w:rPr>
                          <w:noProof/>
                        </w:rPr>
                        <w:drawing>
                          <wp:inline distT="0" distB="0" distL="0" distR="0" wp14:anchorId="7ADA2985" wp14:editId="1E77D59E">
                            <wp:extent cx="2857500" cy="2438400"/>
                            <wp:effectExtent l="0" t="0" r="0" b="0"/>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rPr>
                        <w:drawing>
                          <wp:inline distT="0" distB="0" distL="0" distR="0" wp14:anchorId="764AE370" wp14:editId="3204461C">
                            <wp:extent cx="2914650" cy="2438400"/>
                            <wp:effectExtent l="0" t="0" r="0" b="0"/>
                            <wp:docPr id="110" name="Chart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E7AF502" w14:textId="77777777" w:rsidR="00170724" w:rsidRPr="00657337" w:rsidRDefault="00170724"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p w14:paraId="0E1631FC" w14:textId="77777777" w:rsidR="00170724" w:rsidRDefault="00170724" w:rsidP="003D3E21"/>
                  </w:txbxContent>
                </v:textbox>
                <w10:wrap type="square"/>
              </v:shape>
            </w:pict>
          </mc:Fallback>
        </mc:AlternateContent>
      </w:r>
    </w:p>
    <w:p w14:paraId="6A1B31B3" w14:textId="1A3B0FE9" w:rsidR="003D3E21" w:rsidRPr="001D6A8A" w:rsidRDefault="003D3E21" w:rsidP="003D3E21">
      <w:pPr>
        <w:rPr>
          <w:rFonts w:ascii="Calibri" w:hAnsi="Calibri"/>
          <w:b/>
          <w:color w:val="9F6200" w:themeColor="text2" w:themeTint="BF"/>
          <w:sz w:val="28"/>
          <w:rPrChange w:id="181" w:author="Alex Lorimer" w:date="2016-01-19T13:05:00Z">
            <w:rPr>
              <w:rFonts w:ascii="Calibri" w:hAnsi="Calibri"/>
              <w:b/>
            </w:rPr>
          </w:rPrChange>
        </w:rPr>
      </w:pPr>
      <w:r w:rsidRPr="061FBB1F">
        <w:rPr>
          <w:rFonts w:ascii="Calibri" w:eastAsia="Calibri" w:hAnsi="Calibri" w:cs="Calibri"/>
          <w:b/>
          <w:bCs/>
          <w:color w:val="9F6200" w:themeColor="text2" w:themeTint="BF"/>
          <w:sz w:val="28"/>
          <w:szCs w:val="28"/>
          <w:rPrChange w:id="182" w:author="Guest" w:date="2016-01-19T18:33:00Z">
            <w:rPr>
              <w:rFonts w:ascii="Calibri" w:hAnsi="Calibri"/>
              <w:b/>
            </w:rPr>
          </w:rPrChange>
        </w:rPr>
        <w:t>Industry Stakeholders 1.</w:t>
      </w:r>
      <w:r w:rsidR="006C2CC6" w:rsidRPr="061FBB1F">
        <w:rPr>
          <w:rFonts w:ascii="Calibri" w:eastAsia="Calibri" w:hAnsi="Calibri" w:cs="Calibri"/>
          <w:b/>
          <w:bCs/>
          <w:color w:val="9F6200" w:themeColor="text2" w:themeTint="BF"/>
          <w:sz w:val="28"/>
          <w:szCs w:val="28"/>
          <w:rPrChange w:id="183" w:author="Guest" w:date="2016-01-19T18:33:00Z">
            <w:rPr>
              <w:rFonts w:ascii="Calibri" w:hAnsi="Calibri"/>
              <w:b/>
            </w:rPr>
          </w:rPrChange>
        </w:rPr>
        <w:t>3</w:t>
      </w:r>
    </w:p>
    <w:p w14:paraId="304E8136" w14:textId="23C8C68A" w:rsidR="003D3E21" w:rsidRPr="003661D9" w:rsidDel="006C2CC6" w:rsidRDefault="003D3E21" w:rsidP="003D3E21">
      <w:pPr>
        <w:jc w:val="both"/>
        <w:rPr>
          <w:del w:id="184" w:author="Alex Lorimer" w:date="2016-01-19T12:58:00Z"/>
          <w:rFonts w:ascii="Calibri" w:eastAsia="Times New Roman" w:hAnsi="Calibri" w:cs="Arial"/>
        </w:rPr>
      </w:pPr>
      <w:r>
        <w:rPr>
          <w:rFonts w:ascii="Calibri" w:eastAsia="Calibri" w:hAnsi="Calibri" w:cs="Calibri"/>
        </w:rPr>
        <w:t>The recent computing focused curriculum reforms were instigated largely by pressure from tech industry leaders,</w:t>
      </w:r>
      <w:r>
        <w:rPr>
          <w:rStyle w:val="FootnoteReference"/>
          <w:rFonts w:ascii="Calibri" w:eastAsia="Calibri" w:hAnsi="Calibri" w:cs="Calibri"/>
        </w:rPr>
        <w:footnoteReference w:id="12"/>
      </w:r>
      <w:r>
        <w:rPr>
          <w:rFonts w:ascii="Calibri" w:eastAsia="Calibri" w:hAnsi="Calibri" w:cs="Calibri"/>
        </w:rPr>
        <w:t xml:space="preserve"> asserting that significant change will be essential if the UK is to remain globally competitive in certain computer-focused disciplines. Next Gen, for example, is a report published in 2011, strongly recommending reforms the UK curriculum to bring computer science in as an essential discipline.</w:t>
      </w:r>
      <w:r>
        <w:rPr>
          <w:rStyle w:val="FootnoteReference"/>
          <w:rFonts w:ascii="Calibri" w:eastAsia="Calibri" w:hAnsi="Calibri" w:cs="Calibri"/>
        </w:rPr>
        <w:footnoteReference w:id="13"/>
      </w:r>
      <w:r>
        <w:rPr>
          <w:rFonts w:ascii="Calibri" w:eastAsia="Calibri" w:hAnsi="Calibri" w:cs="Calibri"/>
        </w:rPr>
        <w:t xml:space="preserve">  The Next Gen report was responding to declining national competitiveness in the computer game and visual effects industries, along with concerns about increasingly </w:t>
      </w:r>
      <w:r w:rsidRPr="003661D9">
        <w:rPr>
          <w:rFonts w:ascii="Calibri" w:eastAsia="Calibri" w:hAnsi="Calibri" w:cs="Calibri"/>
        </w:rPr>
        <w:t>“</w:t>
      </w:r>
      <w:r w:rsidRPr="000D1810">
        <w:rPr>
          <w:rFonts w:ascii="Calibri" w:eastAsia="Calibri,Arial,Times New Roman" w:hAnsi="Calibri" w:cs="Calibri,Arial,Times New Roman"/>
          <w:rPrChange w:id="190" w:author="Alex Lorimer" w:date="2016-01-19T19:34:00Z">
            <w:rPr>
              <w:rFonts w:ascii="Calibri" w:eastAsia="Times New Roman" w:hAnsi="Calibri" w:cs="Arial"/>
            </w:rPr>
          </w:rPrChange>
        </w:rPr>
        <w:t>having to source talent from overseas because of skills shortages at home.”</w:t>
      </w:r>
      <w:r w:rsidRPr="000D1810">
        <w:rPr>
          <w:rStyle w:val="FootnoteReference"/>
          <w:rFonts w:ascii="Calibri" w:eastAsia="Calibri,Arial,Times New Roman" w:hAnsi="Calibri" w:cs="Calibri,Arial,Times New Roman"/>
          <w:rPrChange w:id="191" w:author="Alex Lorimer" w:date="2016-01-19T19:34:00Z">
            <w:rPr>
              <w:rStyle w:val="FootnoteReference"/>
              <w:rFonts w:ascii="Calibri" w:eastAsia="Times New Roman" w:hAnsi="Calibri" w:cs="Arial"/>
            </w:rPr>
          </w:rPrChange>
        </w:rPr>
        <w:footnoteReference w:id="14"/>
      </w:r>
    </w:p>
    <w:p w14:paraId="4EBFBEA5" w14:textId="77777777" w:rsidR="003D3E21" w:rsidRPr="003661D9" w:rsidRDefault="003D3E21" w:rsidP="003D3E21">
      <w:pPr>
        <w:jc w:val="both"/>
        <w:rPr>
          <w:rFonts w:ascii="Calibri" w:eastAsia="Calibri" w:hAnsi="Calibri" w:cs="Calibri"/>
        </w:rPr>
      </w:pPr>
    </w:p>
    <w:p w14:paraId="2D01AB77" w14:textId="77777777" w:rsidR="003D3E21" w:rsidRPr="00575536" w:rsidRDefault="003D3E21" w:rsidP="003D3E21">
      <w:pPr>
        <w:jc w:val="both"/>
        <w:rPr>
          <w:rFonts w:ascii="Calibri" w:eastAsia="Times New Roman" w:hAnsi="Calibri" w:cs="Arial"/>
        </w:rPr>
      </w:pPr>
      <w:r w:rsidRPr="003661D9">
        <w:rPr>
          <w:rFonts w:ascii="Calibri" w:eastAsia="Calibri" w:hAnsi="Calibri" w:cs="Calibri"/>
        </w:rPr>
        <w:t xml:space="preserve">The report also strongly recommended the </w:t>
      </w:r>
      <w:r>
        <w:rPr>
          <w:rFonts w:ascii="Calibri" w:eastAsia="Calibri" w:hAnsi="Calibri" w:cs="Calibri"/>
        </w:rPr>
        <w:t xml:space="preserve">appointment of “the best teachers to teach computer science”, and the </w:t>
      </w:r>
      <w:r w:rsidRPr="003661D9">
        <w:rPr>
          <w:rFonts w:ascii="Calibri" w:eastAsia="Calibri" w:hAnsi="Calibri" w:cs="Calibri"/>
        </w:rPr>
        <w:t>use of gaming and visual effects within classrooms, suggesting, “</w:t>
      </w:r>
      <w:r w:rsidRPr="000D1810">
        <w:rPr>
          <w:rFonts w:ascii="Calibri" w:eastAsia="Calibri,Arial,Times New Roman" w:hAnsi="Calibri" w:cs="Calibri,Arial,Times New Roman"/>
          <w:rPrChange w:id="195" w:author="Alex Lorimer" w:date="2016-01-19T19:34:00Z">
            <w:rPr>
              <w:rFonts w:ascii="Calibri" w:eastAsia="Times New Roman" w:hAnsi="Calibri" w:cs="Arial"/>
            </w:rPr>
          </w:rPrChange>
        </w:rPr>
        <w:t>Schools harness the ‘cool factor’ and technology potential of video games and visual effects to draw in more young people to computer science.”</w:t>
      </w:r>
      <w:r w:rsidRPr="000D1810">
        <w:rPr>
          <w:rStyle w:val="FootnoteReference"/>
          <w:rFonts w:ascii="Calibri" w:eastAsia="Calibri,Arial,Times New Roman" w:hAnsi="Calibri" w:cs="Calibri,Arial,Times New Roman"/>
          <w:rPrChange w:id="196" w:author="Alex Lorimer" w:date="2016-01-19T19:34:00Z">
            <w:rPr>
              <w:rStyle w:val="FootnoteReference"/>
              <w:rFonts w:ascii="Calibri" w:eastAsia="Times New Roman" w:hAnsi="Calibri" w:cs="Arial"/>
            </w:rPr>
          </w:rPrChange>
        </w:rPr>
        <w:footnoteReference w:id="15"/>
      </w:r>
      <w:r w:rsidRPr="000D1810">
        <w:rPr>
          <w:rFonts w:ascii="Calibri" w:eastAsia="Calibri,Arial,Times New Roman" w:hAnsi="Calibri" w:cs="Calibri,Arial,Times New Roman"/>
          <w:rPrChange w:id="200" w:author="Alex Lorimer" w:date="2016-01-19T19:34:00Z">
            <w:rPr>
              <w:rFonts w:ascii="Calibri" w:eastAsia="Times New Roman" w:hAnsi="Calibri" w:cs="Arial"/>
            </w:rPr>
          </w:rPrChange>
        </w:rPr>
        <w:t xml:space="preserve"> It is too early to see the industry ramifications of the reforms to the national curriculum, but so far the indications are that the classroom learning experience has not been enough to effectively draw children in, particularly the girls.</w:t>
      </w:r>
    </w:p>
    <w:p w14:paraId="341BC0CF" w14:textId="68756496" w:rsidR="003D3E21" w:rsidRPr="001D6A8A" w:rsidRDefault="003D3E21" w:rsidP="003D3E21">
      <w:pPr>
        <w:rPr>
          <w:rFonts w:ascii="Calibri" w:hAnsi="Calibri"/>
          <w:b/>
          <w:color w:val="9F6200" w:themeColor="text2" w:themeTint="BF"/>
          <w:sz w:val="28"/>
          <w:rPrChange w:id="201" w:author="Alex Lorimer" w:date="2016-01-19T13:05:00Z">
            <w:rPr>
              <w:rFonts w:ascii="Calibri" w:hAnsi="Calibri"/>
              <w:b/>
            </w:rPr>
          </w:rPrChange>
        </w:rPr>
      </w:pPr>
      <w:r w:rsidRPr="061FBB1F">
        <w:rPr>
          <w:rFonts w:ascii="Calibri" w:eastAsia="Calibri" w:hAnsi="Calibri" w:cs="Calibri"/>
          <w:b/>
          <w:bCs/>
          <w:color w:val="9F6200" w:themeColor="text2" w:themeTint="BF"/>
          <w:sz w:val="28"/>
          <w:szCs w:val="28"/>
          <w:rPrChange w:id="202" w:author="Guest" w:date="2016-01-19T18:33:00Z">
            <w:rPr>
              <w:rFonts w:ascii="Calibri" w:hAnsi="Calibri"/>
              <w:b/>
            </w:rPr>
          </w:rPrChange>
        </w:rPr>
        <w:lastRenderedPageBreak/>
        <w:t>Target Audience 1.</w:t>
      </w:r>
      <w:r w:rsidR="006C2CC6" w:rsidRPr="061FBB1F">
        <w:rPr>
          <w:rFonts w:ascii="Calibri" w:eastAsia="Calibri" w:hAnsi="Calibri" w:cs="Calibri"/>
          <w:b/>
          <w:bCs/>
          <w:color w:val="9F6200" w:themeColor="text2" w:themeTint="BF"/>
          <w:sz w:val="28"/>
          <w:szCs w:val="28"/>
          <w:rPrChange w:id="203" w:author="Guest" w:date="2016-01-19T18:33:00Z">
            <w:rPr>
              <w:rFonts w:ascii="Calibri" w:hAnsi="Calibri"/>
              <w:b/>
            </w:rPr>
          </w:rPrChange>
        </w:rPr>
        <w:t>4</w:t>
      </w:r>
    </w:p>
    <w:p w14:paraId="27C0911A" w14:textId="77777777" w:rsidR="003D3E21" w:rsidRPr="00575536" w:rsidRDefault="003D3E21" w:rsidP="003D3E21">
      <w:pPr>
        <w:jc w:val="both"/>
        <w:rPr>
          <w:rFonts w:ascii="Calibri" w:eastAsia="Calibri" w:hAnsi="Calibri" w:cs="Calibri"/>
        </w:rPr>
      </w:pPr>
      <w:r>
        <w:rPr>
          <w:rFonts w:ascii="Calibri" w:eastAsia="Calibri" w:hAnsi="Calibri" w:cs="Calibri"/>
        </w:rPr>
        <w:t>While secondary market research has acted to inform our motivations for this project, o</w:t>
      </w:r>
      <w:r w:rsidRPr="00AD35D9">
        <w:rPr>
          <w:rFonts w:ascii="Calibri" w:eastAsia="Calibri" w:hAnsi="Calibri" w:cs="Calibri"/>
        </w:rPr>
        <w:t>ur efforts</w:t>
      </w:r>
      <w:r w:rsidRPr="003661D9">
        <w:rPr>
          <w:rFonts w:ascii="Calibri" w:eastAsia="Calibri" w:hAnsi="Calibri" w:cs="Calibri"/>
        </w:rPr>
        <w:t xml:space="preserve"> in the development</w:t>
      </w:r>
      <w:r>
        <w:rPr>
          <w:rFonts w:ascii="Calibri" w:eastAsia="Calibri" w:hAnsi="Calibri" w:cs="Calibri"/>
        </w:rPr>
        <w:t xml:space="preserve"> of Code A Colony </w:t>
      </w:r>
      <w:r w:rsidRPr="00AD35D9">
        <w:rPr>
          <w:rFonts w:ascii="Calibri" w:eastAsia="Calibri" w:hAnsi="Calibri" w:cs="Calibri"/>
        </w:rPr>
        <w:t xml:space="preserve">have been </w:t>
      </w:r>
      <w:r>
        <w:rPr>
          <w:rFonts w:ascii="Calibri" w:eastAsia="Calibri" w:hAnsi="Calibri" w:cs="Calibri"/>
        </w:rPr>
        <w:t>guided</w:t>
      </w:r>
      <w:r w:rsidRPr="00AD35D9">
        <w:rPr>
          <w:rFonts w:ascii="Calibri" w:eastAsia="Calibri" w:hAnsi="Calibri" w:cs="Calibri"/>
        </w:rPr>
        <w:t xml:space="preserve"> </w:t>
      </w:r>
      <w:r>
        <w:rPr>
          <w:rFonts w:ascii="Calibri" w:eastAsia="Calibri" w:hAnsi="Calibri" w:cs="Calibri"/>
        </w:rPr>
        <w:t>significantly</w:t>
      </w:r>
      <w:r w:rsidRPr="00AD35D9">
        <w:rPr>
          <w:rFonts w:ascii="Calibri" w:eastAsia="Calibri" w:hAnsi="Calibri" w:cs="Calibri"/>
        </w:rPr>
        <w:t xml:space="preserve"> by primary market research</w:t>
      </w:r>
      <w:r>
        <w:rPr>
          <w:rFonts w:ascii="Calibri" w:eastAsia="Calibri" w:hAnsi="Calibri" w:cs="Calibri"/>
        </w:rPr>
        <w:t xml:space="preserve">. </w:t>
      </w:r>
      <w:r w:rsidRPr="00AD35D9">
        <w:rPr>
          <w:rFonts w:ascii="Calibri" w:eastAsia="Calibri" w:hAnsi="Calibri" w:cs="Calibri"/>
        </w:rPr>
        <w:t xml:space="preserve">We have tried (where possible) to engage directly with Key Stage 3 educators as well as a user sample of our target audience (year 9 students of Bristol Grammar School, aged 13–14, both male and female). This has acted as an invaluable source of information, while allowing us to </w:t>
      </w:r>
      <w:r>
        <w:rPr>
          <w:rFonts w:ascii="Calibri" w:eastAsia="Calibri" w:hAnsi="Calibri" w:cs="Calibri"/>
        </w:rPr>
        <w:t>practice</w:t>
      </w:r>
      <w:r w:rsidRPr="00AD35D9">
        <w:rPr>
          <w:rFonts w:ascii="Calibri" w:eastAsia="Calibri" w:hAnsi="Calibri" w:cs="Calibri"/>
        </w:rPr>
        <w:t xml:space="preserve"> the agile </w:t>
      </w:r>
      <w:r>
        <w:rPr>
          <w:rFonts w:ascii="Calibri" w:eastAsia="Calibri" w:hAnsi="Calibri" w:cs="Calibri"/>
        </w:rPr>
        <w:t xml:space="preserve">programming concept of short </w:t>
      </w:r>
      <w:r w:rsidRPr="00AD35D9">
        <w:rPr>
          <w:rFonts w:ascii="Calibri" w:eastAsia="Calibri" w:hAnsi="Calibri" w:cs="Calibri"/>
        </w:rPr>
        <w:t xml:space="preserve">feedback cycles.   </w:t>
      </w:r>
    </w:p>
    <w:p w14:paraId="218B6C5D" w14:textId="773C919A" w:rsidR="003D3E21" w:rsidRPr="001D6A8A" w:rsidRDefault="003D3E21">
      <w:pPr>
        <w:ind w:firstLine="720"/>
        <w:jc w:val="both"/>
        <w:rPr>
          <w:rFonts w:ascii="Calibri" w:hAnsi="Calibri"/>
          <w:b/>
          <w:color w:val="9F6200" w:themeColor="text2" w:themeTint="BF"/>
          <w:szCs w:val="24"/>
          <w:rPrChange w:id="204" w:author="Alex Lorimer" w:date="2016-01-19T13:05:00Z">
            <w:rPr>
              <w:rFonts w:ascii="Calibri" w:hAnsi="Calibri"/>
              <w:b/>
              <w:szCs w:val="24"/>
            </w:rPr>
          </w:rPrChange>
        </w:rPr>
        <w:pPrChange w:id="205" w:author="Alex Lorimer" w:date="2016-01-19T13:00:00Z">
          <w:pPr>
            <w:jc w:val="both"/>
          </w:pPr>
        </w:pPrChange>
      </w:pPr>
      <w:r w:rsidRPr="061FBB1F">
        <w:rPr>
          <w:rFonts w:ascii="Calibri" w:eastAsia="Calibri" w:hAnsi="Calibri" w:cs="Calibri"/>
          <w:b/>
          <w:bCs/>
          <w:color w:val="9F6200" w:themeColor="text2" w:themeTint="BF"/>
          <w:rPrChange w:id="206" w:author="Guest" w:date="2016-01-19T18:33:00Z">
            <w:rPr>
              <w:rFonts w:ascii="Calibri" w:hAnsi="Calibri"/>
              <w:b/>
              <w:szCs w:val="24"/>
            </w:rPr>
          </w:rPrChange>
        </w:rPr>
        <w:t>Bristol Grammar School, IT Class Focus Group (Pre-development) 1.</w:t>
      </w:r>
      <w:r w:rsidR="006C2CC6" w:rsidRPr="061FBB1F">
        <w:rPr>
          <w:rFonts w:ascii="Calibri" w:eastAsia="Calibri" w:hAnsi="Calibri" w:cs="Calibri"/>
          <w:b/>
          <w:bCs/>
          <w:color w:val="9F6200" w:themeColor="text2" w:themeTint="BF"/>
          <w:rPrChange w:id="207" w:author="Guest" w:date="2016-01-19T18:33:00Z">
            <w:rPr>
              <w:rFonts w:ascii="Calibri" w:hAnsi="Calibri"/>
              <w:b/>
              <w:szCs w:val="24"/>
            </w:rPr>
          </w:rPrChange>
        </w:rPr>
        <w:t>4</w:t>
      </w:r>
      <w:r w:rsidRPr="00B255FE">
        <w:rPr>
          <w:rFonts w:ascii="Calibri" w:eastAsia="Calibri" w:hAnsi="Calibri" w:cs="Calibri"/>
          <w:b/>
          <w:bCs/>
          <w:color w:val="9F6200" w:themeColor="text2" w:themeTint="BF"/>
        </w:rPr>
        <w:t>.1</w:t>
      </w:r>
    </w:p>
    <w:p w14:paraId="7CC8DE0F" w14:textId="77777777" w:rsidR="003D3E21" w:rsidRDefault="003D3E21" w:rsidP="003D3E21">
      <w:pPr>
        <w:jc w:val="both"/>
        <w:rPr>
          <w:rFonts w:ascii="Calibri" w:hAnsi="Calibri"/>
        </w:rPr>
      </w:pPr>
      <w:r w:rsidRPr="00AD35D9">
        <w:rPr>
          <w:rFonts w:ascii="Calibri" w:eastAsia="Calibri" w:hAnsi="Calibri" w:cs="Calibri"/>
        </w:rPr>
        <w:t>An initial visit to the school took place on Thursday 8</w:t>
      </w:r>
      <w:r w:rsidRPr="00AD35D9">
        <w:rPr>
          <w:rFonts w:ascii="Calibri" w:eastAsia="Calibri" w:hAnsi="Calibri" w:cs="Calibri"/>
          <w:vertAlign w:val="superscript"/>
        </w:rPr>
        <w:t>th</w:t>
      </w:r>
      <w:r w:rsidRPr="00AD35D9">
        <w:rPr>
          <w:rFonts w:ascii="Calibri" w:eastAsia="Calibri" w:hAnsi="Calibri" w:cs="Calibri"/>
        </w:rPr>
        <w:t xml:space="preserve"> October, in which we were granted an hour for a focus group with year 9 pupils. For this we devised a series of activities designed to acquire information about IT education, along with opinions and preferences regarding computer games (as well as other topics). </w:t>
      </w:r>
    </w:p>
    <w:p w14:paraId="40FBE115" w14:textId="77777777" w:rsidR="003D3E21" w:rsidRDefault="003D3E21" w:rsidP="003D3E21">
      <w:pPr>
        <w:jc w:val="both"/>
        <w:rPr>
          <w:rFonts w:ascii="Calibri" w:hAnsi="Calibri"/>
        </w:rPr>
      </w:pPr>
      <w:r>
        <w:rPr>
          <w:rFonts w:ascii="Calibri" w:eastAsia="Calibri" w:hAnsi="Calibri" w:cs="Calibri"/>
          <w:noProof/>
          <w:lang w:eastAsia="ja-JP"/>
        </w:rPr>
        <mc:AlternateContent>
          <mc:Choice Requires="wps">
            <w:drawing>
              <wp:anchor distT="0" distB="0" distL="114300" distR="114300" simplePos="0" relativeHeight="251625497" behindDoc="0" locked="0" layoutInCell="1" allowOverlap="1" wp14:anchorId="53743CE4" wp14:editId="1E8EC7AD">
                <wp:simplePos x="0" y="0"/>
                <wp:positionH relativeFrom="column">
                  <wp:posOffset>-47625</wp:posOffset>
                </wp:positionH>
                <wp:positionV relativeFrom="paragraph">
                  <wp:posOffset>22860</wp:posOffset>
                </wp:positionV>
                <wp:extent cx="3400425" cy="4276725"/>
                <wp:effectExtent l="0" t="0" r="28575" b="28575"/>
                <wp:wrapSquare wrapText="bothSides"/>
                <wp:docPr id="19" name="Text Box 19"/>
                <wp:cNvGraphicFramePr/>
                <a:graphic xmlns:a="http://schemas.openxmlformats.org/drawingml/2006/main">
                  <a:graphicData uri="http://schemas.microsoft.com/office/word/2010/wordprocessingShape">
                    <wps:wsp>
                      <wps:cNvSpPr txBox="1"/>
                      <wps:spPr>
                        <a:xfrm>
                          <a:off x="0" y="0"/>
                          <a:ext cx="3400425" cy="4276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90274EA" w14:textId="77777777" w:rsidR="00170724" w:rsidRDefault="00170724" w:rsidP="003D3E21">
                            <w:pPr>
                              <w:jc w:val="center"/>
                            </w:pPr>
                            <w:r>
                              <w:rPr>
                                <w:rFonts w:ascii="Calibri" w:hAnsi="Calibri"/>
                                <w:noProof/>
                                <w:lang w:eastAsia="ja-JP"/>
                              </w:rPr>
                              <w:drawing>
                                <wp:inline distT="0" distB="0" distL="0" distR="0" wp14:anchorId="2197EB0F" wp14:editId="5C215825">
                                  <wp:extent cx="2267427" cy="3187187"/>
                                  <wp:effectExtent l="0" t="2858"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24602_10153200243558061_5320748378593412401_o.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273224" cy="3195336"/>
                                          </a:xfrm>
                                          <a:prstGeom prst="rect">
                                            <a:avLst/>
                                          </a:prstGeom>
                                        </pic:spPr>
                                      </pic:pic>
                                    </a:graphicData>
                                  </a:graphic>
                                </wp:inline>
                              </w:drawing>
                            </w:r>
                          </w:p>
                          <w:p w14:paraId="1E4C1F8F" w14:textId="77777777" w:rsidR="00170724" w:rsidRDefault="00170724" w:rsidP="003D3E21">
                            <w:pPr>
                              <w:jc w:val="center"/>
                            </w:pPr>
                            <w:r>
                              <w:rPr>
                                <w:rFonts w:ascii="Calibri" w:hAnsi="Calibri"/>
                                <w:noProof/>
                                <w:lang w:eastAsia="ja-JP"/>
                              </w:rPr>
                              <w:drawing>
                                <wp:inline distT="0" distB="0" distL="0" distR="0" wp14:anchorId="063F580A" wp14:editId="47212DE1">
                                  <wp:extent cx="3178810" cy="1752438"/>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13511_10153200243603061_4631068287388685756_o copy.png"/>
                                          <pic:cNvPicPr/>
                                        </pic:nvPicPr>
                                        <pic:blipFill>
                                          <a:blip r:embed="rId17">
                                            <a:extLst>
                                              <a:ext uri="{28A0092B-C50C-407E-A947-70E740481C1C}">
                                                <a14:useLocalDpi xmlns:a14="http://schemas.microsoft.com/office/drawing/2010/main" val="0"/>
                                              </a:ext>
                                            </a:extLst>
                                          </a:blip>
                                          <a:stretch>
                                            <a:fillRect/>
                                          </a:stretch>
                                        </pic:blipFill>
                                        <pic:spPr>
                                          <a:xfrm>
                                            <a:off x="0" y="0"/>
                                            <a:ext cx="3202457" cy="1765475"/>
                                          </a:xfrm>
                                          <a:prstGeom prst="rect">
                                            <a:avLst/>
                                          </a:prstGeom>
                                        </pic:spPr>
                                      </pic:pic>
                                    </a:graphicData>
                                  </a:graphic>
                                </wp:inline>
                              </w:drawing>
                            </w:r>
                          </w:p>
                          <w:p w14:paraId="69636FA9" w14:textId="77777777" w:rsidR="00170724" w:rsidRDefault="00170724"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43CE4" id="Text Box 19" o:spid="_x0000_s1034" type="#_x0000_t202" style="position:absolute;left:0;text-align:left;margin-left:-3.75pt;margin-top:1.8pt;width:267.75pt;height:336.75pt;z-index:251625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" fillcolor="white [3201]" strokecolor="white [3212]" strokeweight=".5pt">
                <v:textbox>
                  <w:txbxContent>
                    <w:p w14:paraId="690274EA" w14:textId="77777777" w:rsidR="00170724" w:rsidRDefault="00170724" w:rsidP="003D3E21">
                      <w:pPr>
                        <w:jc w:val="center"/>
                      </w:pPr>
                      <w:r>
                        <w:rPr>
                          <w:rFonts w:ascii="Calibri" w:hAnsi="Calibri"/>
                          <w:noProof/>
                        </w:rPr>
                        <w:drawing>
                          <wp:inline distT="0" distB="0" distL="0" distR="0" wp14:anchorId="2197EB0F" wp14:editId="5C215825">
                            <wp:extent cx="2267427" cy="3187187"/>
                            <wp:effectExtent l="0" t="2858"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24602_10153200243558061_5320748378593412401_o.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2273224" cy="3195336"/>
                                    </a:xfrm>
                                    <a:prstGeom prst="rect">
                                      <a:avLst/>
                                    </a:prstGeom>
                                  </pic:spPr>
                                </pic:pic>
                              </a:graphicData>
                            </a:graphic>
                          </wp:inline>
                        </w:drawing>
                      </w:r>
                    </w:p>
                    <w:p w14:paraId="1E4C1F8F" w14:textId="77777777" w:rsidR="00170724" w:rsidRDefault="00170724" w:rsidP="003D3E21">
                      <w:pPr>
                        <w:jc w:val="center"/>
                      </w:pPr>
                      <w:r>
                        <w:rPr>
                          <w:rFonts w:ascii="Calibri" w:hAnsi="Calibri"/>
                          <w:noProof/>
                        </w:rPr>
                        <w:drawing>
                          <wp:inline distT="0" distB="0" distL="0" distR="0" wp14:anchorId="063F580A" wp14:editId="47212DE1">
                            <wp:extent cx="3178810" cy="1752438"/>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13511_10153200243603061_4631068287388685756_o copy.png"/>
                                    <pic:cNvPicPr/>
                                  </pic:nvPicPr>
                                  <pic:blipFill>
                                    <a:blip r:embed="rId19">
                                      <a:extLst>
                                        <a:ext uri="{28A0092B-C50C-407E-A947-70E740481C1C}">
                                          <a14:useLocalDpi xmlns:a14="http://schemas.microsoft.com/office/drawing/2010/main" val="0"/>
                                        </a:ext>
                                      </a:extLst>
                                    </a:blip>
                                    <a:stretch>
                                      <a:fillRect/>
                                    </a:stretch>
                                  </pic:blipFill>
                                  <pic:spPr>
                                    <a:xfrm>
                                      <a:off x="0" y="0"/>
                                      <a:ext cx="3202457" cy="1765475"/>
                                    </a:xfrm>
                                    <a:prstGeom prst="rect">
                                      <a:avLst/>
                                    </a:prstGeom>
                                  </pic:spPr>
                                </pic:pic>
                              </a:graphicData>
                            </a:graphic>
                          </wp:inline>
                        </w:drawing>
                      </w:r>
                    </w:p>
                    <w:p w14:paraId="69636FA9" w14:textId="77777777" w:rsidR="00170724" w:rsidRDefault="00170724" w:rsidP="003D3E21"/>
                  </w:txbxContent>
                </v:textbox>
                <w10:wrap type="square"/>
              </v:shape>
            </w:pict>
          </mc:Fallback>
        </mc:AlternateContent>
      </w:r>
      <w:r w:rsidRPr="00AD35D9">
        <w:rPr>
          <w:rFonts w:ascii="Calibri" w:eastAsia="Calibri" w:hAnsi="Calibri" w:cs="Calibri"/>
        </w:rPr>
        <w:t xml:space="preserve">During the first 5 minutes we introduced ourselves and engaged in a class discussion about what the pupils had been doing and learning so far in terms of computer programming. The answers </w:t>
      </w:r>
      <w:r w:rsidRPr="00AD35D9">
        <w:rPr>
          <w:rFonts w:ascii="Calibri" w:eastAsia="Calibri" w:hAnsi="Calibri" w:cs="Calibri"/>
          <w:b/>
          <w:bCs/>
        </w:rPr>
        <w:t>ranged significantly</w:t>
      </w:r>
      <w:r w:rsidRPr="00AD35D9">
        <w:rPr>
          <w:rFonts w:ascii="Calibri" w:eastAsia="Calibri" w:hAnsi="Calibri" w:cs="Calibri"/>
        </w:rPr>
        <w:t>, from having little experience at all, to activ</w:t>
      </w:r>
      <w:r>
        <w:rPr>
          <w:rFonts w:ascii="Calibri" w:eastAsia="Calibri" w:hAnsi="Calibri" w:cs="Calibri"/>
        </w:rPr>
        <w:t>ely engaging in interesting web-</w:t>
      </w:r>
      <w:r w:rsidRPr="00AD35D9">
        <w:rPr>
          <w:rFonts w:ascii="Calibri" w:eastAsia="Calibri" w:hAnsi="Calibri" w:cs="Calibri"/>
        </w:rPr>
        <w:t>scripting projects. We were also introduced to their use of Scratch,</w:t>
      </w:r>
      <w:r w:rsidRPr="00AD35D9">
        <w:rPr>
          <w:rFonts w:ascii="Calibri" w:eastAsia="Calibri" w:hAnsi="Calibri" w:cs="Calibri"/>
          <w:b/>
          <w:bCs/>
        </w:rPr>
        <w:t xml:space="preserve"> a visual programming language</w:t>
      </w:r>
      <w:r w:rsidRPr="00AD35D9">
        <w:rPr>
          <w:rFonts w:ascii="Calibri" w:eastAsia="Calibri" w:hAnsi="Calibri" w:cs="Calibri"/>
        </w:rPr>
        <w:t>. This</w:t>
      </w:r>
      <w:r>
        <w:rPr>
          <w:rFonts w:ascii="Calibri" w:eastAsia="Calibri" w:hAnsi="Calibri" w:cs="Calibri"/>
        </w:rPr>
        <w:t xml:space="preserve"> came</w:t>
      </w:r>
      <w:r w:rsidRPr="00AD35D9">
        <w:rPr>
          <w:rFonts w:ascii="Calibri" w:eastAsia="Calibri" w:hAnsi="Calibri" w:cs="Calibri"/>
        </w:rPr>
        <w:t xml:space="preserve"> acted as a great source of inspiration for our project.</w:t>
      </w:r>
    </w:p>
    <w:p w14:paraId="19F6B162" w14:textId="1207CF05" w:rsidR="003D3E21" w:rsidRDefault="003D3E21" w:rsidP="003D3E21">
      <w:pPr>
        <w:jc w:val="both"/>
        <w:rPr>
          <w:ins w:id="208" w:author="Jamie Birch" w:date="2016-01-19T11:28:00Z"/>
          <w:rFonts w:ascii="Calibri" w:hAnsi="Calibri"/>
        </w:rPr>
      </w:pPr>
      <w:r w:rsidRPr="778C5583">
        <w:rPr>
          <w:rFonts w:ascii="Calibri" w:eastAsia="Calibri" w:hAnsi="Calibri" w:cs="Calibri"/>
          <w:rPrChange w:id="209" w:author="Guest" w:date="2016-01-19T19:23:00Z">
            <w:rPr>
              <w:rFonts w:ascii="Calibri" w:hAnsi="Calibri"/>
            </w:rPr>
          </w:rPrChange>
        </w:rPr>
        <w:t xml:space="preserve">We then divided the class into four lines and set up a relay game where the first person in each line ran up to the front of the class to write an interest on an A2 sheet of paper. After several minutes the group with the longest list would win. We then handed out coloured stickers to each pupil and asked them to place a sticker next to the three interests that they prefer (on any </w:t>
      </w:r>
      <w:r w:rsidR="778C5583" w:rsidRPr="778C5583">
        <w:rPr>
          <w:rFonts w:ascii="Calibri" w:eastAsia="Calibri" w:hAnsi="Calibri" w:cs="Calibri"/>
          <w:rPrChange w:id="210" w:author="Guest" w:date="2016-01-19T19:06:00Z">
            <w:rPr>
              <w:rFonts w:ascii="Calibri" w:hAnsi="Calibri"/>
            </w:rPr>
          </w:rPrChange>
        </w:rPr>
        <w:t>amongst</w:t>
      </w:r>
      <w:r w:rsidRPr="778C5583">
        <w:rPr>
          <w:rFonts w:ascii="Calibri" w:eastAsia="Calibri" w:hAnsi="Calibri" w:cs="Calibri"/>
          <w:rPrChange w:id="211" w:author="Guest" w:date="2016-01-19T19:23:00Z">
            <w:rPr>
              <w:rFonts w:ascii="Calibri" w:hAnsi="Calibri"/>
            </w:rPr>
          </w:rPrChange>
        </w:rPr>
        <w:t xml:space="preserve"> the </w:t>
      </w:r>
      <w:r w:rsidR="778C5583" w:rsidRPr="778C5583">
        <w:rPr>
          <w:rFonts w:ascii="Calibri" w:eastAsia="Calibri" w:hAnsi="Calibri" w:cs="Calibri"/>
          <w:rPrChange w:id="212" w:author="Guest" w:date="2016-01-19T19:06:00Z">
            <w:rPr>
              <w:rFonts w:ascii="Calibri" w:hAnsi="Calibri"/>
            </w:rPr>
          </w:rPrChange>
        </w:rPr>
        <w:t xml:space="preserve">3 other teams' </w:t>
      </w:r>
      <w:r w:rsidRPr="778C5583">
        <w:rPr>
          <w:rFonts w:ascii="Calibri" w:eastAsia="Calibri" w:hAnsi="Calibri" w:cs="Calibri"/>
          <w:rPrChange w:id="213" w:author="Guest" w:date="2016-01-19T19:23:00Z">
            <w:rPr>
              <w:rFonts w:ascii="Calibri" w:hAnsi="Calibri"/>
            </w:rPr>
          </w:rPrChange>
        </w:rPr>
        <w:t>sheets of paper). This allowed us to get a ranking of the most common interests, while sparking class discussion.</w:t>
      </w:r>
    </w:p>
    <w:p w14:paraId="27FFAC68" w14:textId="7F8ED114" w:rsidR="003D3E21" w:rsidRDefault="7D577F2D" w:rsidP="003D3E21">
      <w:pPr>
        <w:jc w:val="both"/>
        <w:rPr>
          <w:rFonts w:ascii="Calibri" w:hAnsi="Calibri"/>
        </w:rPr>
      </w:pPr>
      <w:r w:rsidRPr="7D577F2D">
        <w:rPr>
          <w:rFonts w:ascii="Calibri" w:eastAsia="Calibri" w:hAnsi="Calibri" w:cs="Calibri"/>
          <w:rPrChange w:id="214" w:author="Guest" w:date="2016-01-19T19:06:00Z">
            <w:rPr>
              <w:rFonts w:ascii="Calibri" w:hAnsi="Calibri"/>
            </w:rPr>
          </w:rPrChange>
        </w:rPr>
        <w:t>We subsequently</w:t>
      </w:r>
      <w:r w:rsidR="003D3E21" w:rsidRPr="7D577F2D">
        <w:rPr>
          <w:rFonts w:ascii="Calibri" w:eastAsia="Calibri" w:hAnsi="Calibri" w:cs="Calibri"/>
          <w:rPrChange w:id="215" w:author="Guest" w:date="2016-01-19T19:23:00Z">
            <w:rPr>
              <w:rFonts w:ascii="Calibri" w:hAnsi="Calibri"/>
            </w:rPr>
          </w:rPrChange>
        </w:rPr>
        <w:t xml:space="preserve"> organised</w:t>
      </w:r>
      <w:r w:rsidR="003D3E21" w:rsidRPr="7D577F2D">
        <w:rPr>
          <w:rFonts w:ascii="Calibri" w:eastAsia="Calibri" w:hAnsi="Calibri" w:cs="Calibri"/>
          <w:rPrChange w:id="216" w:author="Guest" w:date="2016-01-19T19:06:00Z">
            <w:rPr>
              <w:rFonts w:ascii="Calibri" w:hAnsi="Calibri"/>
            </w:rPr>
          </w:rPrChange>
        </w:rPr>
        <w:t xml:space="preserve"> </w:t>
      </w:r>
      <w:r w:rsidRPr="7D577F2D">
        <w:rPr>
          <w:rFonts w:ascii="Calibri" w:eastAsia="Calibri" w:hAnsi="Calibri" w:cs="Calibri"/>
          <w:rPrChange w:id="217" w:author="Guest" w:date="2016-01-19T19:06:00Z">
            <w:rPr>
              <w:rFonts w:ascii="Calibri" w:hAnsi="Calibri"/>
            </w:rPr>
          </w:rPrChange>
        </w:rPr>
        <w:t>them into</w:t>
      </w:r>
      <w:r w:rsidR="003D3E21" w:rsidRPr="7D577F2D">
        <w:rPr>
          <w:rFonts w:ascii="Calibri" w:eastAsia="Calibri" w:hAnsi="Calibri" w:cs="Calibri"/>
          <w:rPrChange w:id="218" w:author="Guest" w:date="2016-01-19T19:23:00Z">
            <w:rPr>
              <w:rFonts w:ascii="Calibri" w:hAnsi="Calibri"/>
            </w:rPr>
          </w:rPrChange>
        </w:rPr>
        <w:t xml:space="preserve"> smaller groups, asking each to pick an interest and brainstorm possible connections to the field of computer science. Finally, we asked the groups to design a game relating to this interest, keeping in mind that it must include an educational computer science element. Pupils were encouraged to draw mind maps, and these materials can be found in Appendix 1. The results from these activities are listed below.</w:t>
      </w:r>
    </w:p>
    <w:p w14:paraId="1685E747" w14:textId="77777777" w:rsidR="003D3E21" w:rsidRDefault="003D3E21" w:rsidP="003D3E21">
      <w:pPr>
        <w:jc w:val="both"/>
        <w:rPr>
          <w:rFonts w:ascii="Calibri" w:hAnsi="Calibri"/>
        </w:rPr>
      </w:pPr>
    </w:p>
    <w:p w14:paraId="2A064BF0" w14:textId="77777777" w:rsidR="003D3E21" w:rsidRDefault="003D3E21" w:rsidP="003D3E21">
      <w:pPr>
        <w:jc w:val="both"/>
        <w:rPr>
          <w:rFonts w:ascii="Calibri" w:hAnsi="Calibri"/>
        </w:rPr>
      </w:pPr>
    </w:p>
    <w:p w14:paraId="4E9BF20E" w14:textId="77777777" w:rsidR="003D3E21" w:rsidRDefault="003D3E21" w:rsidP="003D3E21">
      <w:pPr>
        <w:jc w:val="both"/>
        <w:rPr>
          <w:rFonts w:ascii="Calibri" w:hAnsi="Calibri"/>
        </w:rPr>
      </w:pPr>
      <w:r>
        <w:rPr>
          <w:rFonts w:ascii="Calibri" w:hAnsi="Calibri"/>
          <w:noProof/>
          <w:lang w:eastAsia="ja-JP"/>
        </w:rPr>
        <mc:AlternateContent>
          <mc:Choice Requires="wps">
            <w:drawing>
              <wp:anchor distT="0" distB="0" distL="114300" distR="114300" simplePos="0" relativeHeight="251625494" behindDoc="0" locked="0" layoutInCell="1" allowOverlap="1" wp14:anchorId="106201CC" wp14:editId="668F02C6">
                <wp:simplePos x="0" y="0"/>
                <wp:positionH relativeFrom="column">
                  <wp:posOffset>2105025</wp:posOffset>
                </wp:positionH>
                <wp:positionV relativeFrom="paragraph">
                  <wp:posOffset>0</wp:posOffset>
                </wp:positionV>
                <wp:extent cx="3562350" cy="3222590"/>
                <wp:effectExtent l="0" t="0" r="0" b="0"/>
                <wp:wrapTight wrapText="bothSides">
                  <wp:wrapPolygon edited="0">
                    <wp:start x="0" y="0"/>
                    <wp:lineTo x="0" y="21455"/>
                    <wp:lineTo x="21484" y="21455"/>
                    <wp:lineTo x="2148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562350" cy="3222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9FE0F" w14:textId="77777777" w:rsidR="00170724" w:rsidRPr="0050069E" w:rsidRDefault="00170724" w:rsidP="003D3E21">
                            <w:pPr>
                              <w:spacing w:before="100" w:beforeAutospacing="1" w:after="100" w:afterAutospacing="1" w:line="240" w:lineRule="auto"/>
                              <w:rPr>
                                <w:rFonts w:ascii="Calibri" w:hAnsi="Calibri"/>
                                <w:u w:val="single"/>
                              </w:rPr>
                            </w:pPr>
                            <w:r w:rsidRPr="0050069E">
                              <w:rPr>
                                <w:rFonts w:ascii="Calibri" w:hAnsi="Calibri"/>
                                <w:u w:val="single"/>
                              </w:rPr>
                              <w:t>Class Discussion &amp; Groups Concepts</w:t>
                            </w:r>
                          </w:p>
                          <w:p w14:paraId="51C45FD0" w14:textId="77777777" w:rsidR="00170724" w:rsidRPr="009B2AA7" w:rsidRDefault="00170724"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Emphasis on interactive, </w:t>
                            </w:r>
                            <w:r w:rsidRPr="000D2B20">
                              <w:rPr>
                                <w:rFonts w:ascii="Calibri" w:hAnsi="Calibri"/>
                                <w:b/>
                                <w:sz w:val="24"/>
                              </w:rPr>
                              <w:t>explorable</w:t>
                            </w:r>
                            <w:r w:rsidRPr="009B2AA7">
                              <w:rPr>
                                <w:rFonts w:ascii="Calibri" w:hAnsi="Calibri"/>
                              </w:rPr>
                              <w:t xml:space="preserve">, non-static, </w:t>
                            </w:r>
                            <w:r w:rsidRPr="000D2B20">
                              <w:rPr>
                                <w:rFonts w:ascii="Calibri" w:hAnsi="Calibri"/>
                                <w:b/>
                                <w:sz w:val="24"/>
                              </w:rPr>
                              <w:t>‘open worlds’</w:t>
                            </w:r>
                          </w:p>
                          <w:p w14:paraId="759C8AA5" w14:textId="77777777" w:rsidR="00170724" w:rsidRPr="009B2AA7" w:rsidRDefault="00170724"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Connection to </w:t>
                            </w:r>
                            <w:r w:rsidRPr="000D2B20">
                              <w:rPr>
                                <w:rFonts w:ascii="Calibri" w:hAnsi="Calibri"/>
                                <w:b/>
                                <w:color w:val="000000" w:themeColor="text1"/>
                                <w:sz w:val="24"/>
                              </w:rPr>
                              <w:t>cartoons</w:t>
                            </w:r>
                            <w:r w:rsidRPr="009B2AA7">
                              <w:rPr>
                                <w:rFonts w:ascii="Calibri" w:hAnsi="Calibri"/>
                              </w:rPr>
                              <w:t>, and perhaps recognisable characters</w:t>
                            </w:r>
                          </w:p>
                          <w:p w14:paraId="117FE537" w14:textId="77777777" w:rsidR="00170724" w:rsidRPr="009B2AA7" w:rsidRDefault="00170724"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‘Mario’ concept , where a player </w:t>
                            </w:r>
                            <w:r w:rsidRPr="000D2B20">
                              <w:rPr>
                                <w:rFonts w:ascii="Calibri" w:hAnsi="Calibri"/>
                                <w:b/>
                                <w:sz w:val="24"/>
                              </w:rPr>
                              <w:t xml:space="preserve">collects blocks of code </w:t>
                            </w:r>
                            <w:r w:rsidRPr="009B2AA7">
                              <w:rPr>
                                <w:rFonts w:ascii="Calibri" w:hAnsi="Calibri"/>
                              </w:rPr>
                              <w:t>and has to figure out what order they</w:t>
                            </w:r>
                            <w:r>
                              <w:rPr>
                                <w:rFonts w:ascii="Calibri" w:hAnsi="Calibri"/>
                              </w:rPr>
                              <w:t xml:space="preserve"> should</w:t>
                            </w:r>
                            <w:r w:rsidRPr="009B2AA7">
                              <w:rPr>
                                <w:rFonts w:ascii="Calibri" w:hAnsi="Calibri"/>
                              </w:rPr>
                              <w:t xml:space="preserve"> go in before handing to the CPU</w:t>
                            </w:r>
                          </w:p>
                          <w:p w14:paraId="72891976" w14:textId="77777777" w:rsidR="00170724" w:rsidRPr="009B2AA7" w:rsidRDefault="00170724"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Importance of </w:t>
                            </w:r>
                            <w:r w:rsidRPr="000D2B20">
                              <w:rPr>
                                <w:rFonts w:ascii="Calibri" w:hAnsi="Calibri"/>
                                <w:b/>
                                <w:sz w:val="24"/>
                              </w:rPr>
                              <w:t>story</w:t>
                            </w:r>
                            <w:r>
                              <w:rPr>
                                <w:rFonts w:ascii="Calibri" w:hAnsi="Calibri"/>
                                <w:sz w:val="24"/>
                              </w:rPr>
                              <w:t>-</w:t>
                            </w:r>
                            <w:r w:rsidRPr="009B2AA7">
                              <w:rPr>
                                <w:rFonts w:ascii="Calibri" w:hAnsi="Calibri"/>
                              </w:rPr>
                              <w:t>based progression</w:t>
                            </w:r>
                          </w:p>
                          <w:p w14:paraId="10A2C3B3" w14:textId="77777777" w:rsidR="00170724" w:rsidRDefault="00170724"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6201CC" id="Text Box 17" o:spid="_x0000_s1035" type="#_x0000_t202" style="position:absolute;left:0;text-align:left;margin-left:165.75pt;margin-top:0;width:280.5pt;height:253.75pt;z-index:2516254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" fillcolor="white [3201]" stroked="f" strokeweight=".5pt">
                <v:textbox>
                  <w:txbxContent>
                    <w:p w14:paraId="5EE9FE0F" w14:textId="77777777" w:rsidR="00170724" w:rsidRPr="0050069E" w:rsidRDefault="00170724" w:rsidP="003D3E21">
                      <w:pPr>
                        <w:spacing w:before="100" w:beforeAutospacing="1" w:after="100" w:afterAutospacing="1" w:line="240" w:lineRule="auto"/>
                        <w:rPr>
                          <w:rFonts w:ascii="Calibri" w:hAnsi="Calibri"/>
                          <w:u w:val="single"/>
                        </w:rPr>
                      </w:pPr>
                      <w:r w:rsidRPr="0050069E">
                        <w:rPr>
                          <w:rFonts w:ascii="Calibri" w:hAnsi="Calibri"/>
                          <w:u w:val="single"/>
                        </w:rPr>
                        <w:t>Class Discussion &amp; Groups Concepts</w:t>
                      </w:r>
                    </w:p>
                    <w:p w14:paraId="51C45FD0" w14:textId="77777777" w:rsidR="00170724" w:rsidRPr="009B2AA7" w:rsidRDefault="00170724"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Emphasis on interactive, </w:t>
                      </w:r>
                      <w:r w:rsidRPr="000D2B20">
                        <w:rPr>
                          <w:rFonts w:ascii="Calibri" w:hAnsi="Calibri"/>
                          <w:b/>
                          <w:sz w:val="24"/>
                        </w:rPr>
                        <w:t>explorable</w:t>
                      </w:r>
                      <w:r w:rsidRPr="009B2AA7">
                        <w:rPr>
                          <w:rFonts w:ascii="Calibri" w:hAnsi="Calibri"/>
                        </w:rPr>
                        <w:t xml:space="preserve">, non-static, </w:t>
                      </w:r>
                      <w:r w:rsidRPr="000D2B20">
                        <w:rPr>
                          <w:rFonts w:ascii="Calibri" w:hAnsi="Calibri"/>
                          <w:b/>
                          <w:sz w:val="24"/>
                        </w:rPr>
                        <w:t>‘open worlds’</w:t>
                      </w:r>
                    </w:p>
                    <w:p w14:paraId="759C8AA5" w14:textId="77777777" w:rsidR="00170724" w:rsidRPr="009B2AA7" w:rsidRDefault="00170724"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Connection to </w:t>
                      </w:r>
                      <w:r w:rsidRPr="000D2B20">
                        <w:rPr>
                          <w:rFonts w:ascii="Calibri" w:hAnsi="Calibri"/>
                          <w:b/>
                          <w:color w:val="000000" w:themeColor="text1"/>
                          <w:sz w:val="24"/>
                        </w:rPr>
                        <w:t>cartoons</w:t>
                      </w:r>
                      <w:r w:rsidRPr="009B2AA7">
                        <w:rPr>
                          <w:rFonts w:ascii="Calibri" w:hAnsi="Calibri"/>
                        </w:rPr>
                        <w:t>, and perhaps recognisable characters</w:t>
                      </w:r>
                    </w:p>
                    <w:p w14:paraId="117FE537" w14:textId="77777777" w:rsidR="00170724" w:rsidRPr="009B2AA7" w:rsidRDefault="00170724"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‘Mario’ concept , where a player </w:t>
                      </w:r>
                      <w:r w:rsidRPr="000D2B20">
                        <w:rPr>
                          <w:rFonts w:ascii="Calibri" w:hAnsi="Calibri"/>
                          <w:b/>
                          <w:sz w:val="24"/>
                        </w:rPr>
                        <w:t xml:space="preserve">collects blocks of code </w:t>
                      </w:r>
                      <w:r w:rsidRPr="009B2AA7">
                        <w:rPr>
                          <w:rFonts w:ascii="Calibri" w:hAnsi="Calibri"/>
                        </w:rPr>
                        <w:t>and has to figure out what order they</w:t>
                      </w:r>
                      <w:r>
                        <w:rPr>
                          <w:rFonts w:ascii="Calibri" w:hAnsi="Calibri"/>
                        </w:rPr>
                        <w:t xml:space="preserve"> should</w:t>
                      </w:r>
                      <w:r w:rsidRPr="009B2AA7">
                        <w:rPr>
                          <w:rFonts w:ascii="Calibri" w:hAnsi="Calibri"/>
                        </w:rPr>
                        <w:t xml:space="preserve"> go in before handing to the CPU</w:t>
                      </w:r>
                    </w:p>
                    <w:p w14:paraId="72891976" w14:textId="77777777" w:rsidR="00170724" w:rsidRPr="009B2AA7" w:rsidRDefault="00170724" w:rsidP="003D3E21">
                      <w:pPr>
                        <w:numPr>
                          <w:ilvl w:val="0"/>
                          <w:numId w:val="16"/>
                        </w:numPr>
                        <w:spacing w:before="100" w:beforeAutospacing="1" w:after="100" w:afterAutospacing="1" w:line="240" w:lineRule="auto"/>
                        <w:rPr>
                          <w:rFonts w:ascii="Calibri" w:hAnsi="Calibri"/>
                        </w:rPr>
                      </w:pPr>
                      <w:r w:rsidRPr="009B2AA7">
                        <w:rPr>
                          <w:rFonts w:ascii="Calibri" w:hAnsi="Calibri"/>
                        </w:rPr>
                        <w:t xml:space="preserve">Importance of </w:t>
                      </w:r>
                      <w:r w:rsidRPr="000D2B20">
                        <w:rPr>
                          <w:rFonts w:ascii="Calibri" w:hAnsi="Calibri"/>
                          <w:b/>
                          <w:sz w:val="24"/>
                        </w:rPr>
                        <w:t>story</w:t>
                      </w:r>
                      <w:r>
                        <w:rPr>
                          <w:rFonts w:ascii="Calibri" w:hAnsi="Calibri"/>
                          <w:sz w:val="24"/>
                        </w:rPr>
                        <w:t>-</w:t>
                      </w:r>
                      <w:r w:rsidRPr="009B2AA7">
                        <w:rPr>
                          <w:rFonts w:ascii="Calibri" w:hAnsi="Calibri"/>
                        </w:rPr>
                        <w:t>based progression</w:t>
                      </w:r>
                    </w:p>
                    <w:p w14:paraId="10A2C3B3" w14:textId="77777777" w:rsidR="00170724" w:rsidRDefault="00170724" w:rsidP="003D3E21"/>
                  </w:txbxContent>
                </v:textbox>
                <w10:wrap type="tight"/>
              </v:shape>
            </w:pict>
          </mc:Fallback>
        </mc:AlternateContent>
      </w:r>
      <w:r>
        <w:rPr>
          <w:rFonts w:ascii="Calibri" w:hAnsi="Calibri"/>
          <w:noProof/>
          <w:lang w:eastAsia="ja-JP"/>
        </w:rPr>
        <mc:AlternateContent>
          <mc:Choice Requires="wpg">
            <w:drawing>
              <wp:anchor distT="0" distB="0" distL="114300" distR="114300" simplePos="0" relativeHeight="251625495" behindDoc="0" locked="0" layoutInCell="1" allowOverlap="1" wp14:anchorId="5CB7E6F0" wp14:editId="176A5859">
                <wp:simplePos x="0" y="0"/>
                <wp:positionH relativeFrom="column">
                  <wp:posOffset>104775</wp:posOffset>
                </wp:positionH>
                <wp:positionV relativeFrom="paragraph">
                  <wp:posOffset>292735</wp:posOffset>
                </wp:positionV>
                <wp:extent cx="4200525" cy="3409950"/>
                <wp:effectExtent l="0" t="0" r="9525" b="0"/>
                <wp:wrapSquare wrapText="bothSides"/>
                <wp:docPr id="18" name="Group 18"/>
                <wp:cNvGraphicFramePr/>
                <a:graphic xmlns:a="http://schemas.openxmlformats.org/drawingml/2006/main">
                  <a:graphicData uri="http://schemas.microsoft.com/office/word/2010/wordprocessingGroup">
                    <wpg:wgp>
                      <wpg:cNvGrpSpPr/>
                      <wpg:grpSpPr>
                        <a:xfrm>
                          <a:off x="0" y="0"/>
                          <a:ext cx="4200525" cy="3409950"/>
                          <a:chOff x="0" y="0"/>
                          <a:chExt cx="4200525" cy="3409950"/>
                        </a:xfrm>
                      </wpg:grpSpPr>
                      <wps:wsp>
                        <wps:cNvPr id="22" name="Text Box 22"/>
                        <wps:cNvSpPr txBox="1"/>
                        <wps:spPr>
                          <a:xfrm>
                            <a:off x="0" y="0"/>
                            <a:ext cx="2200275" cy="3409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75774C" w14:textId="77777777" w:rsidR="00170724" w:rsidRPr="0050069E" w:rsidRDefault="00170724" w:rsidP="003D3E21">
                              <w:pPr>
                                <w:pStyle w:val="NormalWeb"/>
                                <w:rPr>
                                  <w:rFonts w:ascii="Calibri" w:hAnsi="Calibri"/>
                                  <w:sz w:val="22"/>
                                  <w:szCs w:val="22"/>
                                  <w:u w:val="single"/>
                                </w:rPr>
                              </w:pPr>
                              <w:r w:rsidRPr="0050069E">
                                <w:rPr>
                                  <w:rFonts w:ascii="Calibri" w:hAnsi="Calibri"/>
                                  <w:sz w:val="22"/>
                                  <w:szCs w:val="22"/>
                                  <w:u w:val="single"/>
                                </w:rPr>
                                <w:t>Pen Relay Game</w:t>
                              </w:r>
                            </w:p>
                            <w:p w14:paraId="116E62B9" w14:textId="77777777" w:rsidR="00170724" w:rsidRPr="009B2AA7" w:rsidRDefault="00170724" w:rsidP="003D3E21">
                              <w:pPr>
                                <w:pStyle w:val="NormalWeb"/>
                                <w:rPr>
                                  <w:rFonts w:ascii="Calibri" w:hAnsi="Calibri"/>
                                  <w:sz w:val="22"/>
                                  <w:szCs w:val="22"/>
                                </w:rPr>
                              </w:pPr>
                              <w:r w:rsidRPr="009B2AA7">
                                <w:rPr>
                                  <w:rFonts w:ascii="Calibri" w:hAnsi="Calibri"/>
                                  <w:sz w:val="22"/>
                                  <w:szCs w:val="22"/>
                                </w:rPr>
                                <w:t>Highest Ranking Interests</w:t>
                              </w:r>
                            </w:p>
                            <w:p w14:paraId="52CE0AF4" w14:textId="77777777" w:rsidR="00170724" w:rsidRPr="009856A1" w:rsidRDefault="00170724"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South Park (4)</w:t>
                              </w:r>
                            </w:p>
                            <w:p w14:paraId="458711E0"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Xbox (4)</w:t>
                              </w:r>
                            </w:p>
                            <w:p w14:paraId="69C5930B" w14:textId="77777777" w:rsidR="00170724" w:rsidRPr="009856A1" w:rsidRDefault="00170724"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Hockey (3)</w:t>
                              </w:r>
                            </w:p>
                            <w:p w14:paraId="5BA6F093" w14:textId="77777777" w:rsidR="00170724" w:rsidRPr="009856A1" w:rsidRDefault="00170724"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Family Guy (2)</w:t>
                              </w:r>
                            </w:p>
                            <w:p w14:paraId="2E68209A" w14:textId="77777777" w:rsidR="00170724" w:rsidRPr="009856A1" w:rsidRDefault="00170724"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Football (2)</w:t>
                              </w:r>
                            </w:p>
                            <w:p w14:paraId="6BB78EAE"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FPS CoD / cs:go (2)</w:t>
                              </w:r>
                            </w:p>
                            <w:p w14:paraId="7BE9A823"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GTA-game (2)</w:t>
                              </w:r>
                            </w:p>
                            <w:p w14:paraId="4DE43B87"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Open world games (2)</w:t>
                              </w:r>
                            </w:p>
                            <w:p w14:paraId="47CC8AC6" w14:textId="77777777" w:rsidR="00170724" w:rsidRPr="009856A1" w:rsidRDefault="00170724"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Rugby (2)</w:t>
                              </w:r>
                            </w:p>
                            <w:p w14:paraId="0CF4BAE1" w14:textId="77777777" w:rsidR="00170724" w:rsidRPr="009B2AA7" w:rsidRDefault="00170724" w:rsidP="003D3E21">
                              <w:pPr>
                                <w:numPr>
                                  <w:ilvl w:val="0"/>
                                  <w:numId w:val="15"/>
                                </w:numPr>
                                <w:spacing w:before="100" w:beforeAutospacing="1" w:after="100" w:afterAutospacing="1" w:line="240" w:lineRule="auto"/>
                                <w:rPr>
                                  <w:rFonts w:ascii="Calibri" w:hAnsi="Calibri"/>
                                </w:rPr>
                              </w:pPr>
                              <w:r w:rsidRPr="009B2AA7">
                                <w:rPr>
                                  <w:rFonts w:ascii="Calibri" w:hAnsi="Calibri"/>
                                </w:rPr>
                                <w:t>Antelopes (1)</w:t>
                              </w:r>
                            </w:p>
                            <w:p w14:paraId="23B20143" w14:textId="77777777" w:rsidR="00170724" w:rsidRPr="009B2AA7" w:rsidRDefault="00170724" w:rsidP="003D3E21">
                              <w:pPr>
                                <w:numPr>
                                  <w:ilvl w:val="0"/>
                                  <w:numId w:val="15"/>
                                </w:numPr>
                                <w:spacing w:before="100" w:beforeAutospacing="1" w:after="100" w:afterAutospacing="1" w:line="240" w:lineRule="auto"/>
                                <w:rPr>
                                  <w:rFonts w:ascii="Calibri" w:hAnsi="Calibri"/>
                                </w:rPr>
                              </w:pPr>
                              <w:r w:rsidRPr="009B2AA7">
                                <w:rPr>
                                  <w:rFonts w:ascii="Calibri" w:hAnsi="Calibri"/>
                                </w:rPr>
                                <w:t>Caramel (1)</w:t>
                              </w:r>
                            </w:p>
                            <w:p w14:paraId="7EE731AA"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Phone (1)</w:t>
                              </w:r>
                            </w:p>
                            <w:p w14:paraId="06694E28" w14:textId="77777777" w:rsidR="00170724" w:rsidRPr="009856A1" w:rsidRDefault="00170724"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Shrek (1)</w:t>
                              </w:r>
                            </w:p>
                            <w:p w14:paraId="10E810B4"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Social Media (1)</w:t>
                              </w:r>
                            </w:p>
                            <w:p w14:paraId="31D57766" w14:textId="77777777" w:rsidR="00170724" w:rsidRPr="009B2AA7" w:rsidRDefault="00170724" w:rsidP="003D3E21">
                              <w:pPr>
                                <w:numPr>
                                  <w:ilvl w:val="0"/>
                                  <w:numId w:val="15"/>
                                </w:numPr>
                                <w:spacing w:before="100" w:beforeAutospacing="1" w:after="100" w:afterAutospacing="1" w:line="240" w:lineRule="auto"/>
                                <w:rPr>
                                  <w:rFonts w:ascii="Calibri" w:hAnsi="Calibri"/>
                                </w:rPr>
                              </w:pPr>
                              <w:r w:rsidRPr="009B2AA7">
                                <w:rPr>
                                  <w:rFonts w:ascii="Calibri" w:hAnsi="Calibri"/>
                                </w:rPr>
                                <w:t>Strategy (1)</w:t>
                              </w:r>
                            </w:p>
                            <w:p w14:paraId="65524BC2" w14:textId="77777777" w:rsidR="00170724" w:rsidRDefault="00170724"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Group 23"/>
                        <wpg:cNvGrpSpPr/>
                        <wpg:grpSpPr>
                          <a:xfrm>
                            <a:off x="1685925" y="771525"/>
                            <a:ext cx="704850" cy="2514600"/>
                            <a:chOff x="0" y="0"/>
                            <a:chExt cx="704850" cy="2514600"/>
                          </a:xfrm>
                        </wpg:grpSpPr>
                        <wps:wsp>
                          <wps:cNvPr id="24" name="Straight Connector 24"/>
                          <wps:cNvCnPr/>
                          <wps:spPr>
                            <a:xfrm>
                              <a:off x="0" y="0"/>
                              <a:ext cx="209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a:off x="209550" y="0"/>
                              <a:ext cx="0" cy="2514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H="1">
                              <a:off x="0" y="2514600"/>
                              <a:ext cx="209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209550" y="1800225"/>
                              <a:ext cx="495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0" name="Text Box 40"/>
                        <wps:cNvSpPr txBox="1"/>
                        <wps:spPr>
                          <a:xfrm>
                            <a:off x="2390775" y="2247900"/>
                            <a:ext cx="1809750"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1D3D21" w14:textId="77777777" w:rsidR="00170724" w:rsidRPr="0050069E" w:rsidRDefault="00170724" w:rsidP="003D3E21">
                              <w:pPr>
                                <w:rPr>
                                  <w:rFonts w:ascii="Calibri" w:hAnsi="Calibri"/>
                                  <w:color w:val="00B050"/>
                                </w:rPr>
                              </w:pPr>
                              <w:r w:rsidRPr="0050069E">
                                <w:rPr>
                                  <w:rFonts w:ascii="Calibri" w:hAnsi="Calibri"/>
                                  <w:color w:val="00B050"/>
                                </w:rPr>
                                <w:t>Cartoons</w:t>
                              </w:r>
                            </w:p>
                            <w:p w14:paraId="2BBF2801" w14:textId="77777777" w:rsidR="00170724" w:rsidRPr="0050069E" w:rsidRDefault="00170724" w:rsidP="003D3E21">
                              <w:pPr>
                                <w:rPr>
                                  <w:rFonts w:ascii="Calibri" w:hAnsi="Calibri"/>
                                  <w:color w:val="0070C0"/>
                                </w:rPr>
                              </w:pPr>
                              <w:r w:rsidRPr="0050069E">
                                <w:rPr>
                                  <w:rFonts w:ascii="Calibri" w:hAnsi="Calibri"/>
                                  <w:color w:val="0070C0"/>
                                </w:rPr>
                                <w:t>Digital Technology</w:t>
                              </w:r>
                            </w:p>
                            <w:p w14:paraId="5F6E8282" w14:textId="77777777" w:rsidR="00170724" w:rsidRPr="0050069E" w:rsidRDefault="00170724" w:rsidP="003D3E21">
                              <w:pPr>
                                <w:rPr>
                                  <w:rFonts w:ascii="Calibri" w:hAnsi="Calibri"/>
                                  <w:color w:val="FF0000"/>
                                </w:rPr>
                              </w:pPr>
                              <w:r w:rsidRPr="0050069E">
                                <w:rPr>
                                  <w:rFonts w:ascii="Calibri" w:hAnsi="Calibri"/>
                                  <w:color w:val="FF0000"/>
                                </w:rPr>
                                <w:t>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390775" y="1990725"/>
                            <a:ext cx="13239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107203" w14:textId="77777777" w:rsidR="00170724" w:rsidRPr="007D1C56" w:rsidRDefault="00170724" w:rsidP="003D3E21">
                              <w:pPr>
                                <w:rPr>
                                  <w:rFonts w:ascii="Calibri" w:hAnsi="Calibri"/>
                                  <w:u w:val="single"/>
                                </w:rPr>
                              </w:pPr>
                              <w:r>
                                <w:rPr>
                                  <w:rFonts w:ascii="Calibri" w:hAnsi="Calibri"/>
                                  <w:u w:val="single"/>
                                </w:rPr>
                                <w:t>Commonalities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B7E6F0" id="Group 18" o:spid="_x0000_s1036" style="position:absolute;left:0;text-align:left;margin-left:8.25pt;margin-top:23.05pt;width:330.75pt;height:268.5pt;z-index:251625495" coordsize="42005,34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">
                <v:shape id="Text Box 22" o:spid="_x0000_s1037" type="#_x0000_t202" style="position:absolute;width:22002;height:34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2icUA&#10;AADbAAAADwAAAGRycy9kb3ducmV2LnhtbESPQWvCQBSE70L/w/IKXqRujNhK6ioiWqW3mtrS2yP7&#10;moRm34bsNon/3hUEj8PMfMMsVr2pREuNKy0rmIwjEMSZ1SXnCj7T3dMchPPIGivLpOBMDlbLh8EC&#10;E207/qD26HMRIOwSVFB4XydSuqwgg25sa+Lg/drGoA+yyaVusAtwU8k4ip6lwZLDQoE1bQrK/o7/&#10;RsHPKP9+d/3bqZvOpvV236YvXzpVavjYr19BeOr9PXxrH7SCOIbrl/AD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baJxQAAANsAAAAPAAAAAAAAAAAAAAAAAJgCAABkcnMv&#10;ZG93bnJldi54bWxQSwUGAAAAAAQABAD1AAAAigMAAAAA&#10;" fillcolor="white [3201]" stroked="f" strokeweight=".5pt">
                  <v:textbox>
                    <w:txbxContent>
                      <w:p w14:paraId="0C75774C" w14:textId="77777777" w:rsidR="00170724" w:rsidRPr="0050069E" w:rsidRDefault="00170724" w:rsidP="003D3E21">
                        <w:pPr>
                          <w:pStyle w:val="NormalWeb"/>
                          <w:rPr>
                            <w:rFonts w:ascii="Calibri" w:hAnsi="Calibri"/>
                            <w:sz w:val="22"/>
                            <w:szCs w:val="22"/>
                            <w:u w:val="single"/>
                          </w:rPr>
                        </w:pPr>
                        <w:r w:rsidRPr="0050069E">
                          <w:rPr>
                            <w:rFonts w:ascii="Calibri" w:hAnsi="Calibri"/>
                            <w:sz w:val="22"/>
                            <w:szCs w:val="22"/>
                            <w:u w:val="single"/>
                          </w:rPr>
                          <w:t>Pen Relay Game</w:t>
                        </w:r>
                      </w:p>
                      <w:p w14:paraId="116E62B9" w14:textId="77777777" w:rsidR="00170724" w:rsidRPr="009B2AA7" w:rsidRDefault="00170724" w:rsidP="003D3E21">
                        <w:pPr>
                          <w:pStyle w:val="NormalWeb"/>
                          <w:rPr>
                            <w:rFonts w:ascii="Calibri" w:hAnsi="Calibri"/>
                            <w:sz w:val="22"/>
                            <w:szCs w:val="22"/>
                          </w:rPr>
                        </w:pPr>
                        <w:r w:rsidRPr="009B2AA7">
                          <w:rPr>
                            <w:rFonts w:ascii="Calibri" w:hAnsi="Calibri"/>
                            <w:sz w:val="22"/>
                            <w:szCs w:val="22"/>
                          </w:rPr>
                          <w:t>Highest Ranking Interests</w:t>
                        </w:r>
                      </w:p>
                      <w:p w14:paraId="52CE0AF4" w14:textId="77777777" w:rsidR="00170724" w:rsidRPr="009856A1" w:rsidRDefault="00170724"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South Park (4)</w:t>
                        </w:r>
                      </w:p>
                      <w:p w14:paraId="458711E0"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Xbox (4)</w:t>
                        </w:r>
                      </w:p>
                      <w:p w14:paraId="69C5930B" w14:textId="77777777" w:rsidR="00170724" w:rsidRPr="009856A1" w:rsidRDefault="00170724"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Hockey (3)</w:t>
                        </w:r>
                      </w:p>
                      <w:p w14:paraId="5BA6F093" w14:textId="77777777" w:rsidR="00170724" w:rsidRPr="009856A1" w:rsidRDefault="00170724"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Family Guy (2)</w:t>
                        </w:r>
                      </w:p>
                      <w:p w14:paraId="2E68209A" w14:textId="77777777" w:rsidR="00170724" w:rsidRPr="009856A1" w:rsidRDefault="00170724"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Football (2)</w:t>
                        </w:r>
                      </w:p>
                      <w:p w14:paraId="6BB78EAE"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FPS CoD / cs:go (2)</w:t>
                        </w:r>
                      </w:p>
                      <w:p w14:paraId="7BE9A823"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GTA-game (2)</w:t>
                        </w:r>
                      </w:p>
                      <w:p w14:paraId="4DE43B87"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Open world games (2)</w:t>
                        </w:r>
                      </w:p>
                      <w:p w14:paraId="47CC8AC6" w14:textId="77777777" w:rsidR="00170724" w:rsidRPr="009856A1" w:rsidRDefault="00170724" w:rsidP="003D3E21">
                        <w:pPr>
                          <w:numPr>
                            <w:ilvl w:val="0"/>
                            <w:numId w:val="15"/>
                          </w:numPr>
                          <w:spacing w:before="100" w:beforeAutospacing="1" w:after="100" w:afterAutospacing="1" w:line="240" w:lineRule="auto"/>
                          <w:rPr>
                            <w:rFonts w:ascii="Calibri" w:hAnsi="Calibri"/>
                            <w:color w:val="FF0000"/>
                          </w:rPr>
                        </w:pPr>
                        <w:r w:rsidRPr="009856A1">
                          <w:rPr>
                            <w:rFonts w:ascii="Calibri" w:hAnsi="Calibri"/>
                            <w:color w:val="FF0000"/>
                          </w:rPr>
                          <w:t>Rugby (2)</w:t>
                        </w:r>
                      </w:p>
                      <w:p w14:paraId="0CF4BAE1" w14:textId="77777777" w:rsidR="00170724" w:rsidRPr="009B2AA7" w:rsidRDefault="00170724" w:rsidP="003D3E21">
                        <w:pPr>
                          <w:numPr>
                            <w:ilvl w:val="0"/>
                            <w:numId w:val="15"/>
                          </w:numPr>
                          <w:spacing w:before="100" w:beforeAutospacing="1" w:after="100" w:afterAutospacing="1" w:line="240" w:lineRule="auto"/>
                          <w:rPr>
                            <w:rFonts w:ascii="Calibri" w:hAnsi="Calibri"/>
                          </w:rPr>
                        </w:pPr>
                        <w:r w:rsidRPr="009B2AA7">
                          <w:rPr>
                            <w:rFonts w:ascii="Calibri" w:hAnsi="Calibri"/>
                          </w:rPr>
                          <w:t>Antelopes (1)</w:t>
                        </w:r>
                      </w:p>
                      <w:p w14:paraId="23B20143" w14:textId="77777777" w:rsidR="00170724" w:rsidRPr="009B2AA7" w:rsidRDefault="00170724" w:rsidP="003D3E21">
                        <w:pPr>
                          <w:numPr>
                            <w:ilvl w:val="0"/>
                            <w:numId w:val="15"/>
                          </w:numPr>
                          <w:spacing w:before="100" w:beforeAutospacing="1" w:after="100" w:afterAutospacing="1" w:line="240" w:lineRule="auto"/>
                          <w:rPr>
                            <w:rFonts w:ascii="Calibri" w:hAnsi="Calibri"/>
                          </w:rPr>
                        </w:pPr>
                        <w:r w:rsidRPr="009B2AA7">
                          <w:rPr>
                            <w:rFonts w:ascii="Calibri" w:hAnsi="Calibri"/>
                          </w:rPr>
                          <w:t>Caramel (1)</w:t>
                        </w:r>
                      </w:p>
                      <w:p w14:paraId="7EE731AA"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Phone (1)</w:t>
                        </w:r>
                      </w:p>
                      <w:p w14:paraId="06694E28" w14:textId="77777777" w:rsidR="00170724" w:rsidRPr="009856A1" w:rsidRDefault="00170724" w:rsidP="003D3E21">
                        <w:pPr>
                          <w:numPr>
                            <w:ilvl w:val="0"/>
                            <w:numId w:val="15"/>
                          </w:numPr>
                          <w:spacing w:before="100" w:beforeAutospacing="1" w:after="100" w:afterAutospacing="1" w:line="240" w:lineRule="auto"/>
                          <w:rPr>
                            <w:rFonts w:ascii="Calibri" w:hAnsi="Calibri"/>
                            <w:color w:val="00B050"/>
                          </w:rPr>
                        </w:pPr>
                        <w:r w:rsidRPr="009856A1">
                          <w:rPr>
                            <w:rFonts w:ascii="Calibri" w:hAnsi="Calibri"/>
                            <w:color w:val="00B050"/>
                          </w:rPr>
                          <w:t>Shrek (1)</w:t>
                        </w:r>
                      </w:p>
                      <w:p w14:paraId="10E810B4" w14:textId="77777777" w:rsidR="00170724" w:rsidRPr="009856A1" w:rsidRDefault="00170724" w:rsidP="003D3E21">
                        <w:pPr>
                          <w:numPr>
                            <w:ilvl w:val="0"/>
                            <w:numId w:val="15"/>
                          </w:numPr>
                          <w:spacing w:before="100" w:beforeAutospacing="1" w:after="100" w:afterAutospacing="1" w:line="240" w:lineRule="auto"/>
                          <w:rPr>
                            <w:rFonts w:ascii="Calibri" w:hAnsi="Calibri"/>
                            <w:color w:val="0070C0"/>
                          </w:rPr>
                        </w:pPr>
                        <w:r w:rsidRPr="009856A1">
                          <w:rPr>
                            <w:rFonts w:ascii="Calibri" w:hAnsi="Calibri"/>
                            <w:color w:val="0070C0"/>
                          </w:rPr>
                          <w:t>Social Media (1)</w:t>
                        </w:r>
                      </w:p>
                      <w:p w14:paraId="31D57766" w14:textId="77777777" w:rsidR="00170724" w:rsidRPr="009B2AA7" w:rsidRDefault="00170724" w:rsidP="003D3E21">
                        <w:pPr>
                          <w:numPr>
                            <w:ilvl w:val="0"/>
                            <w:numId w:val="15"/>
                          </w:numPr>
                          <w:spacing w:before="100" w:beforeAutospacing="1" w:after="100" w:afterAutospacing="1" w:line="240" w:lineRule="auto"/>
                          <w:rPr>
                            <w:rFonts w:ascii="Calibri" w:hAnsi="Calibri"/>
                          </w:rPr>
                        </w:pPr>
                        <w:r w:rsidRPr="009B2AA7">
                          <w:rPr>
                            <w:rFonts w:ascii="Calibri" w:hAnsi="Calibri"/>
                          </w:rPr>
                          <w:t>Strategy (1)</w:t>
                        </w:r>
                      </w:p>
                      <w:p w14:paraId="65524BC2" w14:textId="77777777" w:rsidR="00170724" w:rsidRDefault="00170724" w:rsidP="003D3E21"/>
                    </w:txbxContent>
                  </v:textbox>
                </v:shape>
                <v:group id="Group 23" o:spid="_x0000_s1038" style="position:absolute;left:16859;top:7715;width:7048;height:25146" coordsize="7048,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line id="Straight Connector 24" o:spid="_x0000_s1039" style="position:absolute;visibility:visible;mso-wrap-style:square" from="0,0" to="20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L16MQAAADbAAAADwAAAGRycy9kb3ducmV2LnhtbESPQYvCMBSE74L/ITxhL6KpostSjSK6&#10;CyJ40IrnZ/Nsq81LbbJa//1GWPA4zMw3zHTemFLcqXaFZQWDfgSCOLW64EzBIfnpfYFwHlljaZkU&#10;PMnBfNZuTTHW9sE7uu99JgKEXYwKcu+rWEqX5mTQ9W1FHLyzrQ36IOtM6hofAW5KOYyiT2mw4LCQ&#10;Y0XLnNLr/tcoWMpb97hKDF8W4+Pm+7C9nbrjjVIfnWYxAeGp8e/wf3utFQxH8PoSf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UvXoxAAAANsAAAAPAAAAAAAAAAAA&#10;AAAAAKECAABkcnMvZG93bnJldi54bWxQSwUGAAAAAAQABAD5AAAAkgMAAAAA&#10;" strokecolor="black [3213]" strokeweight=".5pt" insetpen="t"/>
                  <v:line id="Straight Connector 25" o:spid="_x0000_s1040" style="position:absolute;visibility:visible;mso-wrap-style:square" from="2095,0" to="2095,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5Qc8QAAADbAAAADwAAAGRycy9kb3ducmV2LnhtbESPQYvCMBSE78L+h/AW9iJrqlBZqlHE&#10;dUEED1rx/Gyebd3mpTZR6783guBxmJlvmPG0NZW4UuNKywr6vQgEcWZ1ybmCXfr3/QPCeWSNlWVS&#10;cCcH08lHZ4yJtjfe0HXrcxEg7BJUUHhfJ1K6rCCDrmdr4uAdbWPQB9nkUjd4C3BTyUEUDaXBksNC&#10;gTXNC8r+txejYC7P3f1vavg0i/erxW59PnTjlVJfn+1sBMJT69/hV3upFQxieH4JP0B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HlBzxAAAANsAAAAPAAAAAAAAAAAA&#10;AAAAAKECAABkcnMvZG93bnJldi54bWxQSwUGAAAAAAQABAD5AAAAkgMAAAAA&#10;" strokecolor="black [3213]" strokeweight=".5pt" insetpen="t"/>
                  <v:line id="Straight Connector 26" o:spid="_x0000_s1041" style="position:absolute;flip:x;visibility:visible;mso-wrap-style:square" from="0,25146" to="2095,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bNgsIAAADbAAAADwAAAGRycy9kb3ducmV2LnhtbESPT4vCMBTE7wt+h/CEva2pIiLVKCK4&#10;69Gtf87P5tlWm5eSxLb77TcLCx6HmfkNs1z3phYtOV9ZVjAeJSCIc6srLhScjruPOQgfkDXWlknB&#10;D3lYrwZvS0y17fib2iwUIkLYp6igDKFJpfR5SQb9yDbE0btZZzBE6QqpHXYRbmo5SZKZNFhxXCix&#10;oW1J+SN7GgXTO3099aO9X8+Hz+OhzjrpLhul3of9ZgEiUB9e4f/2XiuYzODvS/wB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bNgsIAAADbAAAADwAAAAAAAAAAAAAA&#10;AAChAgAAZHJzL2Rvd25yZXYueG1sUEsFBgAAAAAEAAQA+QAAAJADAAAAAA==&#10;" strokecolor="black [3213]" strokeweight=".5pt" insetpen="t"/>
                  <v:line id="Straight Connector 27" o:spid="_x0000_s1042" style="position:absolute;visibility:visible;mso-wrap-style:square" from="2095,18002" to="7048,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rn8QAAADbAAAADwAAAGRycy9kb3ducmV2LnhtbESPT4vCMBTE74LfITxhL6Kpgn+oRhHd&#10;BRE8rIrnZ/Nsq81LbbJav70RhD0OM/MbZjqvTSHuVLncsoJeNwJBnFidc6rgsP/pjEE4j6yxsEwK&#10;nuRgPms2phhr++Bfuu98KgKEXYwKMu/LWEqXZGTQdW1JHLyzrQz6IKtU6gofAW4K2Y+ioTSYc1jI&#10;sKRlRsl192cULOWtfVztDV8Wg+Pm+7C9ndqDjVJfrXoxAeGp9v/hT3utFfRH8P4SfoCcv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gGufxAAAANsAAAAPAAAAAAAAAAAA&#10;AAAAAKECAABkcnMvZG93bnJldi54bWxQSwUGAAAAAAQABAD5AAAAkgMAAAAA&#10;" strokecolor="black [3213]" strokeweight=".5pt" insetpen="t"/>
                </v:group>
                <v:shape id="Text Box 40" o:spid="_x0000_s1043" type="#_x0000_t202" style="position:absolute;left:23907;top:22479;width:18098;height:8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BoxcMA&#10;AADbAAAADwAAAGRycy9kb3ducmV2LnhtbERPy2rCQBTdF/yH4QpupE7qo5XUUUR84a6mtXR3ydwm&#10;oZk7ITMm8e+dhdDl4bwXq86UoqHaFZYVvIwiEMSp1QVnCj6T3fMchPPIGkvLpOBGDlbL3tMCY21b&#10;/qDm7DMRQtjFqCD3voqldGlOBt3IVsSB+7W1QR9gnUldYxvCTSnHUfQqDRYcGnKsaJNT+ne+GgU/&#10;w+z75Lr9VzuZTartoUneLjpRatDv1u8gPHX+X/xwH7WCaVgf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BoxcMAAADbAAAADwAAAAAAAAAAAAAAAACYAgAAZHJzL2Rv&#10;d25yZXYueG1sUEsFBgAAAAAEAAQA9QAAAIgDAAAAAA==&#10;" fillcolor="white [3201]" stroked="f" strokeweight=".5pt">
                  <v:textbox>
                    <w:txbxContent>
                      <w:p w14:paraId="7B1D3D21" w14:textId="77777777" w:rsidR="00170724" w:rsidRPr="0050069E" w:rsidRDefault="00170724" w:rsidP="003D3E21">
                        <w:pPr>
                          <w:rPr>
                            <w:rFonts w:ascii="Calibri" w:hAnsi="Calibri"/>
                            <w:color w:val="00B050"/>
                          </w:rPr>
                        </w:pPr>
                        <w:r w:rsidRPr="0050069E">
                          <w:rPr>
                            <w:rFonts w:ascii="Calibri" w:hAnsi="Calibri"/>
                            <w:color w:val="00B050"/>
                          </w:rPr>
                          <w:t>Cartoons</w:t>
                        </w:r>
                      </w:p>
                      <w:p w14:paraId="2BBF2801" w14:textId="77777777" w:rsidR="00170724" w:rsidRPr="0050069E" w:rsidRDefault="00170724" w:rsidP="003D3E21">
                        <w:pPr>
                          <w:rPr>
                            <w:rFonts w:ascii="Calibri" w:hAnsi="Calibri"/>
                            <w:color w:val="0070C0"/>
                          </w:rPr>
                        </w:pPr>
                        <w:r w:rsidRPr="0050069E">
                          <w:rPr>
                            <w:rFonts w:ascii="Calibri" w:hAnsi="Calibri"/>
                            <w:color w:val="0070C0"/>
                          </w:rPr>
                          <w:t>Digital Technology</w:t>
                        </w:r>
                      </w:p>
                      <w:p w14:paraId="5F6E8282" w14:textId="77777777" w:rsidR="00170724" w:rsidRPr="0050069E" w:rsidRDefault="00170724" w:rsidP="003D3E21">
                        <w:pPr>
                          <w:rPr>
                            <w:rFonts w:ascii="Calibri" w:hAnsi="Calibri"/>
                            <w:color w:val="FF0000"/>
                          </w:rPr>
                        </w:pPr>
                        <w:r w:rsidRPr="0050069E">
                          <w:rPr>
                            <w:rFonts w:ascii="Calibri" w:hAnsi="Calibri"/>
                            <w:color w:val="FF0000"/>
                          </w:rPr>
                          <w:t>Sport</w:t>
                        </w:r>
                      </w:p>
                    </w:txbxContent>
                  </v:textbox>
                </v:shape>
                <v:shape id="Text Box 46" o:spid="_x0000_s1044" type="#_x0000_t202" style="position:absolute;left:23907;top:19907;width:13240;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VKsYA&#10;AADbAAAADwAAAGRycy9kb3ducmV2LnhtbESPQWvCQBSE70L/w/IKXkQ31aoluopIa8WbRlt6e2Sf&#10;SWj2bchuk/jvu4WCx2FmvmGW686UoqHaFZYVPI0iEMSp1QVnCs7J2/AFhPPIGkvLpOBGDtarh94S&#10;Y21bPlJz8pkIEHYxKsi9r2IpXZqTQTeyFXHwrrY26IOsM6lrbAPclHIcRTNpsOCwkGNF25zS79OP&#10;UfA1yD4Prttd2sl0Ur2+N8n8QydK9R+7zQKEp87fw//tvVbwPIO/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VVKsYAAADbAAAADwAAAAAAAAAAAAAAAACYAgAAZHJz&#10;L2Rvd25yZXYueG1sUEsFBgAAAAAEAAQA9QAAAIsDAAAAAA==&#10;" fillcolor="white [3201]" stroked="f" strokeweight=".5pt">
                  <v:textbox>
                    <w:txbxContent>
                      <w:p w14:paraId="44107203" w14:textId="77777777" w:rsidR="00170724" w:rsidRPr="007D1C56" w:rsidRDefault="00170724" w:rsidP="003D3E21">
                        <w:pPr>
                          <w:rPr>
                            <w:rFonts w:ascii="Calibri" w:hAnsi="Calibri"/>
                            <w:u w:val="single"/>
                          </w:rPr>
                        </w:pPr>
                        <w:r>
                          <w:rPr>
                            <w:rFonts w:ascii="Calibri" w:hAnsi="Calibri"/>
                            <w:u w:val="single"/>
                          </w:rPr>
                          <w:t>Commonalities</w:t>
                        </w:r>
                      </w:p>
                    </w:txbxContent>
                  </v:textbox>
                </v:shape>
                <w10:wrap type="square"/>
              </v:group>
            </w:pict>
          </mc:Fallback>
        </mc:AlternateContent>
      </w:r>
    </w:p>
    <w:p w14:paraId="4FA1E1F2" w14:textId="77777777" w:rsidR="003D3E21" w:rsidRDefault="003D3E21" w:rsidP="003D3E21">
      <w:pPr>
        <w:jc w:val="both"/>
        <w:rPr>
          <w:rFonts w:ascii="Calibri" w:hAnsi="Calibri"/>
        </w:rPr>
      </w:pPr>
    </w:p>
    <w:p w14:paraId="1065D91C" w14:textId="77777777" w:rsidR="003D3E21" w:rsidRDefault="003D3E21" w:rsidP="003D3E21">
      <w:pPr>
        <w:jc w:val="both"/>
        <w:rPr>
          <w:rFonts w:ascii="Calibri" w:hAnsi="Calibri"/>
        </w:rPr>
      </w:pPr>
    </w:p>
    <w:p w14:paraId="2E46B2A2" w14:textId="77777777" w:rsidR="003D3E21" w:rsidRDefault="003D3E21" w:rsidP="003D3E21">
      <w:pPr>
        <w:jc w:val="both"/>
        <w:rPr>
          <w:rFonts w:ascii="Calibri" w:hAnsi="Calibri"/>
        </w:rPr>
      </w:pPr>
    </w:p>
    <w:p w14:paraId="693FB1D0" w14:textId="77777777" w:rsidR="003D3E21" w:rsidRDefault="003D3E21" w:rsidP="003D3E21">
      <w:pPr>
        <w:jc w:val="both"/>
        <w:rPr>
          <w:rFonts w:ascii="Calibri" w:hAnsi="Calibri"/>
        </w:rPr>
      </w:pPr>
      <w:r>
        <w:rPr>
          <w:rFonts w:ascii="Calibri" w:hAnsi="Calibri"/>
          <w:noProof/>
          <w:lang w:eastAsia="ja-JP"/>
        </w:rPr>
        <mc:AlternateContent>
          <mc:Choice Requires="wps">
            <w:drawing>
              <wp:anchor distT="0" distB="0" distL="114300" distR="114300" simplePos="0" relativeHeight="251625499" behindDoc="0" locked="0" layoutInCell="1" allowOverlap="1" wp14:anchorId="69A4B750" wp14:editId="65CC0FD1">
                <wp:simplePos x="0" y="0"/>
                <wp:positionH relativeFrom="column">
                  <wp:posOffset>9525</wp:posOffset>
                </wp:positionH>
                <wp:positionV relativeFrom="paragraph">
                  <wp:posOffset>226695</wp:posOffset>
                </wp:positionV>
                <wp:extent cx="4305300" cy="2733675"/>
                <wp:effectExtent l="0" t="0" r="19050" b="28575"/>
                <wp:wrapSquare wrapText="bothSides"/>
                <wp:docPr id="54" name="Text Box 54"/>
                <wp:cNvGraphicFramePr/>
                <a:graphic xmlns:a="http://schemas.openxmlformats.org/drawingml/2006/main">
                  <a:graphicData uri="http://schemas.microsoft.com/office/word/2010/wordprocessingShape">
                    <wps:wsp>
                      <wps:cNvSpPr txBox="1"/>
                      <wps:spPr>
                        <a:xfrm>
                          <a:off x="0" y="0"/>
                          <a:ext cx="4305300" cy="2733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B1E7D1C" w14:textId="77777777" w:rsidR="00170724" w:rsidRDefault="00170724" w:rsidP="003D3E21">
                            <w:r>
                              <w:rPr>
                                <w:noProof/>
                                <w:lang w:eastAsia="ja-JP"/>
                              </w:rPr>
                              <w:drawing>
                                <wp:inline distT="0" distB="0" distL="0" distR="0" wp14:anchorId="75238995" wp14:editId="6F620F83">
                                  <wp:extent cx="4058920" cy="2435471"/>
                                  <wp:effectExtent l="0" t="0" r="17780" b="3175"/>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B750" id="Text Box 54" o:spid="_x0000_s1045" type="#_x0000_t202" style="position:absolute;left:0;text-align:left;margin-left:.75pt;margin-top:17.85pt;width:339pt;height:215.25pt;z-index:2516254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" fillcolor="white [3201]" strokecolor="white [3212]" strokeweight=".5pt">
                <v:textbox>
                  <w:txbxContent>
                    <w:p w14:paraId="0B1E7D1C" w14:textId="77777777" w:rsidR="00170724" w:rsidRDefault="00170724" w:rsidP="003D3E21">
                      <w:r>
                        <w:rPr>
                          <w:noProof/>
                        </w:rPr>
                        <w:drawing>
                          <wp:inline distT="0" distB="0" distL="0" distR="0" wp14:anchorId="75238995" wp14:editId="6F620F83">
                            <wp:extent cx="4058920" cy="2435471"/>
                            <wp:effectExtent l="0" t="0" r="17780" b="3175"/>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xbxContent>
                </v:textbox>
                <w10:wrap type="square"/>
              </v:shape>
            </w:pict>
          </mc:Fallback>
        </mc:AlternateContent>
      </w:r>
    </w:p>
    <w:p w14:paraId="4B9564E9" w14:textId="77777777" w:rsidR="003D3E21" w:rsidRDefault="003D3E21" w:rsidP="003D3E21">
      <w:pPr>
        <w:jc w:val="both"/>
        <w:rPr>
          <w:rFonts w:ascii="Calibri" w:hAnsi="Calibri"/>
        </w:rPr>
      </w:pPr>
      <w:r w:rsidRPr="00AD35D9">
        <w:rPr>
          <w:rFonts w:ascii="Calibri" w:eastAsia="Calibri" w:hAnsi="Calibri" w:cs="Calibri"/>
        </w:rPr>
        <w:t>In addition to these activities, we also asked pupils to fill out a questionnaire at the end of the class, ranking twelve game aspects in terms of importance to their experience (see pie chart below; ranks on next page).</w:t>
      </w:r>
    </w:p>
    <w:p w14:paraId="3D4D0B26" w14:textId="77777777" w:rsidR="003D3E21" w:rsidRDefault="003D3E21" w:rsidP="003D3E21">
      <w:pPr>
        <w:jc w:val="both"/>
        <w:rPr>
          <w:rFonts w:ascii="Calibri" w:hAnsi="Calibri"/>
        </w:rPr>
      </w:pPr>
    </w:p>
    <w:p w14:paraId="4FB175BD" w14:textId="77777777" w:rsidR="003D3E21" w:rsidRDefault="003D3E21" w:rsidP="003D3E21">
      <w:pPr>
        <w:rPr>
          <w:rFonts w:ascii="Calibri" w:hAnsi="Calibri"/>
        </w:rPr>
      </w:pPr>
      <w:r>
        <w:rPr>
          <w:rFonts w:ascii="Calibri" w:hAnsi="Calibri"/>
          <w:noProof/>
          <w:lang w:eastAsia="ja-JP"/>
        </w:rPr>
        <w:lastRenderedPageBreak/>
        <mc:AlternateContent>
          <mc:Choice Requires="wps">
            <w:drawing>
              <wp:anchor distT="0" distB="0" distL="114300" distR="114300" simplePos="0" relativeHeight="251625496" behindDoc="1" locked="0" layoutInCell="1" allowOverlap="1" wp14:anchorId="3A76106F" wp14:editId="6087BBAF">
                <wp:simplePos x="0" y="0"/>
                <wp:positionH relativeFrom="column">
                  <wp:posOffset>0</wp:posOffset>
                </wp:positionH>
                <wp:positionV relativeFrom="paragraph">
                  <wp:posOffset>123825</wp:posOffset>
                </wp:positionV>
                <wp:extent cx="5743575" cy="3248025"/>
                <wp:effectExtent l="0" t="0" r="9525" b="9525"/>
                <wp:wrapTight wrapText="bothSides">
                  <wp:wrapPolygon edited="0">
                    <wp:start x="0" y="0"/>
                    <wp:lineTo x="0" y="21537"/>
                    <wp:lineTo x="21564" y="21537"/>
                    <wp:lineTo x="21564"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5743575" cy="3248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A147F" w14:textId="77777777" w:rsidR="00170724" w:rsidRPr="0050069E" w:rsidRDefault="00170724" w:rsidP="003D3E21">
                            <w:pPr>
                              <w:jc w:val="center"/>
                              <w:rPr>
                                <w:rFonts w:ascii="Calibri" w:hAnsi="Calibri"/>
                                <w:u w:val="single"/>
                              </w:rPr>
                            </w:pPr>
                            <w:r w:rsidRPr="0050069E">
                              <w:rPr>
                                <w:rFonts w:ascii="Calibri" w:hAnsi="Calibri"/>
                                <w:u w:val="single"/>
                              </w:rPr>
                              <w:t>Game Aspect Questionnaire</w:t>
                            </w:r>
                            <w:r>
                              <w:rPr>
                                <w:rFonts w:ascii="Calibri" w:hAnsi="Calibri"/>
                                <w:u w:val="single"/>
                              </w:rPr>
                              <w:t xml:space="preserve"> (out of 10 – lowers scores rank most highly)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1664"/>
                              <w:gridCol w:w="573"/>
                              <w:gridCol w:w="573"/>
                            </w:tblGrid>
                            <w:tr w:rsidR="00170724" w:rsidRPr="0050069E" w14:paraId="312814AF" w14:textId="77777777" w:rsidTr="009856A1">
                              <w:trPr>
                                <w:tblHeader/>
                                <w:tblCellSpacing w:w="15" w:type="dxa"/>
                              </w:trPr>
                              <w:tc>
                                <w:tcPr>
                                  <w:tcW w:w="2520" w:type="dxa"/>
                                  <w:vAlign w:val="center"/>
                                  <w:hideMark/>
                                </w:tcPr>
                                <w:p w14:paraId="57F10202" w14:textId="77777777" w:rsidR="00170724" w:rsidRPr="0050069E" w:rsidRDefault="00170724"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Category</w:t>
                                  </w:r>
                                </w:p>
                              </w:tc>
                              <w:tc>
                                <w:tcPr>
                                  <w:tcW w:w="1634" w:type="dxa"/>
                                  <w:vAlign w:val="center"/>
                                  <w:hideMark/>
                                </w:tcPr>
                                <w:p w14:paraId="53E6F791" w14:textId="77777777" w:rsidR="00170724" w:rsidRPr="0050069E" w:rsidRDefault="00170724"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Combined score</w:t>
                                  </w:r>
                                </w:p>
                              </w:tc>
                              <w:tc>
                                <w:tcPr>
                                  <w:tcW w:w="543" w:type="dxa"/>
                                </w:tcPr>
                                <w:p w14:paraId="5EB464A5" w14:textId="77777777" w:rsidR="00170724" w:rsidRPr="0050069E" w:rsidRDefault="00170724" w:rsidP="009B2AA7">
                                  <w:pPr>
                                    <w:spacing w:after="0" w:line="240" w:lineRule="auto"/>
                                    <w:jc w:val="center"/>
                                    <w:rPr>
                                      <w:rFonts w:ascii="Calibri" w:eastAsia="Times New Roman" w:hAnsi="Calibri" w:cs="Times New Roman"/>
                                      <w:b/>
                                      <w:bCs/>
                                      <w:szCs w:val="24"/>
                                    </w:rPr>
                                  </w:pPr>
                                </w:p>
                              </w:tc>
                              <w:tc>
                                <w:tcPr>
                                  <w:tcW w:w="528" w:type="dxa"/>
                                  <w:vAlign w:val="center"/>
                                  <w:hideMark/>
                                </w:tcPr>
                                <w:p w14:paraId="4985E828" w14:textId="77777777" w:rsidR="00170724" w:rsidRPr="0050069E" w:rsidRDefault="00170724"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Rank</w:t>
                                  </w:r>
                                </w:p>
                              </w:tc>
                            </w:tr>
                            <w:tr w:rsidR="00170724" w:rsidRPr="0050069E" w14:paraId="5888EB8C" w14:textId="77777777" w:rsidTr="009856A1">
                              <w:trPr>
                                <w:tblCellSpacing w:w="15" w:type="dxa"/>
                              </w:trPr>
                              <w:tc>
                                <w:tcPr>
                                  <w:tcW w:w="2520" w:type="dxa"/>
                                  <w:vAlign w:val="center"/>
                                  <w:hideMark/>
                                </w:tcPr>
                                <w:p w14:paraId="69AE425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Graphics</w:t>
                                  </w:r>
                                </w:p>
                              </w:tc>
                              <w:tc>
                                <w:tcPr>
                                  <w:tcW w:w="1634" w:type="dxa"/>
                                  <w:vAlign w:val="center"/>
                                  <w:hideMark/>
                                </w:tcPr>
                                <w:p w14:paraId="5D349385"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38</w:t>
                                  </w:r>
                                </w:p>
                              </w:tc>
                              <w:tc>
                                <w:tcPr>
                                  <w:tcW w:w="543" w:type="dxa"/>
                                </w:tcPr>
                                <w:p w14:paraId="450C35D3"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0079B7B3"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w:t>
                                  </w:r>
                                </w:p>
                              </w:tc>
                            </w:tr>
                            <w:tr w:rsidR="00170724" w:rsidRPr="0050069E" w14:paraId="538C70DE" w14:textId="77777777" w:rsidTr="009856A1">
                              <w:trPr>
                                <w:tblCellSpacing w:w="15" w:type="dxa"/>
                              </w:trPr>
                              <w:tc>
                                <w:tcPr>
                                  <w:tcW w:w="2520" w:type="dxa"/>
                                  <w:vAlign w:val="center"/>
                                  <w:hideMark/>
                                </w:tcPr>
                                <w:p w14:paraId="17C1496E"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Story</w:t>
                                  </w:r>
                                </w:p>
                              </w:tc>
                              <w:tc>
                                <w:tcPr>
                                  <w:tcW w:w="1634" w:type="dxa"/>
                                  <w:vAlign w:val="center"/>
                                  <w:hideMark/>
                                </w:tcPr>
                                <w:p w14:paraId="6D2AD1A8"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43</w:t>
                                  </w:r>
                                </w:p>
                              </w:tc>
                              <w:tc>
                                <w:tcPr>
                                  <w:tcW w:w="543" w:type="dxa"/>
                                </w:tcPr>
                                <w:p w14:paraId="1EBA0BED"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62683A2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2</w:t>
                                  </w:r>
                                </w:p>
                              </w:tc>
                            </w:tr>
                            <w:tr w:rsidR="00170724" w:rsidRPr="0050069E" w14:paraId="069AD405" w14:textId="77777777" w:rsidTr="009856A1">
                              <w:trPr>
                                <w:tblCellSpacing w:w="15" w:type="dxa"/>
                              </w:trPr>
                              <w:tc>
                                <w:tcPr>
                                  <w:tcW w:w="2520" w:type="dxa"/>
                                  <w:vAlign w:val="center"/>
                                  <w:hideMark/>
                                </w:tcPr>
                                <w:p w14:paraId="4DD2C80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Competing with others</w:t>
                                  </w:r>
                                </w:p>
                              </w:tc>
                              <w:tc>
                                <w:tcPr>
                                  <w:tcW w:w="1634" w:type="dxa"/>
                                  <w:vAlign w:val="center"/>
                                  <w:hideMark/>
                                </w:tcPr>
                                <w:p w14:paraId="2A512E35"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61</w:t>
                                  </w:r>
                                </w:p>
                              </w:tc>
                              <w:tc>
                                <w:tcPr>
                                  <w:tcW w:w="543" w:type="dxa"/>
                                </w:tcPr>
                                <w:p w14:paraId="0766636D"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7E00FA9A"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w:t>
                                  </w:r>
                                </w:p>
                              </w:tc>
                            </w:tr>
                            <w:tr w:rsidR="00170724" w:rsidRPr="0050069E" w14:paraId="65908631" w14:textId="77777777" w:rsidTr="009856A1">
                              <w:trPr>
                                <w:tblCellSpacing w:w="15" w:type="dxa"/>
                              </w:trPr>
                              <w:tc>
                                <w:tcPr>
                                  <w:tcW w:w="2520" w:type="dxa"/>
                                  <w:vAlign w:val="center"/>
                                  <w:hideMark/>
                                </w:tcPr>
                                <w:p w14:paraId="7CC470D8"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Constant interaction</w:t>
                                  </w:r>
                                </w:p>
                              </w:tc>
                              <w:tc>
                                <w:tcPr>
                                  <w:tcW w:w="1634" w:type="dxa"/>
                                  <w:vAlign w:val="center"/>
                                  <w:hideMark/>
                                </w:tcPr>
                                <w:p w14:paraId="172A150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68</w:t>
                                  </w:r>
                                </w:p>
                              </w:tc>
                              <w:tc>
                                <w:tcPr>
                                  <w:tcW w:w="543" w:type="dxa"/>
                                </w:tcPr>
                                <w:p w14:paraId="4476032A"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7E6436A0"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w:t>
                                  </w:r>
                                </w:p>
                              </w:tc>
                            </w:tr>
                            <w:tr w:rsidR="00170724" w:rsidRPr="0050069E" w14:paraId="072442C9" w14:textId="77777777" w:rsidTr="009856A1">
                              <w:trPr>
                                <w:tblCellSpacing w:w="15" w:type="dxa"/>
                              </w:trPr>
                              <w:tc>
                                <w:tcPr>
                                  <w:tcW w:w="2520" w:type="dxa"/>
                                  <w:vAlign w:val="center"/>
                                  <w:hideMark/>
                                </w:tcPr>
                                <w:p w14:paraId="7478FF8E"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Innovation</w:t>
                                  </w:r>
                                </w:p>
                              </w:tc>
                              <w:tc>
                                <w:tcPr>
                                  <w:tcW w:w="1634" w:type="dxa"/>
                                  <w:vAlign w:val="center"/>
                                  <w:hideMark/>
                                </w:tcPr>
                                <w:p w14:paraId="60F0F128"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75</w:t>
                                  </w:r>
                                </w:p>
                              </w:tc>
                              <w:tc>
                                <w:tcPr>
                                  <w:tcW w:w="543" w:type="dxa"/>
                                </w:tcPr>
                                <w:p w14:paraId="16606E11"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0C6B302F"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5</w:t>
                                  </w:r>
                                </w:p>
                              </w:tc>
                            </w:tr>
                            <w:tr w:rsidR="00170724" w:rsidRPr="0050069E" w14:paraId="58C0EA05" w14:textId="77777777" w:rsidTr="009856A1">
                              <w:trPr>
                                <w:tblCellSpacing w:w="15" w:type="dxa"/>
                              </w:trPr>
                              <w:tc>
                                <w:tcPr>
                                  <w:tcW w:w="2520" w:type="dxa"/>
                                  <w:vAlign w:val="center"/>
                                  <w:hideMark/>
                                </w:tcPr>
                                <w:p w14:paraId="1522C5F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Characters</w:t>
                                  </w:r>
                                </w:p>
                              </w:tc>
                              <w:tc>
                                <w:tcPr>
                                  <w:tcW w:w="1634" w:type="dxa"/>
                                  <w:vAlign w:val="center"/>
                                  <w:hideMark/>
                                </w:tcPr>
                                <w:p w14:paraId="7211E10F"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76</w:t>
                                  </w:r>
                                </w:p>
                              </w:tc>
                              <w:tc>
                                <w:tcPr>
                                  <w:tcW w:w="543" w:type="dxa"/>
                                </w:tcPr>
                                <w:p w14:paraId="32F3E31A"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515C3097"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w:t>
                                  </w:r>
                                </w:p>
                              </w:tc>
                            </w:tr>
                            <w:tr w:rsidR="00170724" w:rsidRPr="0050069E" w14:paraId="5FB399C9" w14:textId="77777777" w:rsidTr="009856A1">
                              <w:trPr>
                                <w:tblCellSpacing w:w="15" w:type="dxa"/>
                              </w:trPr>
                              <w:tc>
                                <w:tcPr>
                                  <w:tcW w:w="2520" w:type="dxa"/>
                                  <w:vAlign w:val="center"/>
                                  <w:hideMark/>
                                </w:tcPr>
                                <w:p w14:paraId="7BDEA17F"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Cooperation with others</w:t>
                                  </w:r>
                                </w:p>
                              </w:tc>
                              <w:tc>
                                <w:tcPr>
                                  <w:tcW w:w="1634" w:type="dxa"/>
                                  <w:vAlign w:val="center"/>
                                  <w:hideMark/>
                                </w:tcPr>
                                <w:p w14:paraId="26E6839E"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77</w:t>
                                  </w:r>
                                </w:p>
                              </w:tc>
                              <w:tc>
                                <w:tcPr>
                                  <w:tcW w:w="543" w:type="dxa"/>
                                </w:tcPr>
                                <w:p w14:paraId="74540F40"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57D9F5B2"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w:t>
                                  </w:r>
                                </w:p>
                              </w:tc>
                            </w:tr>
                            <w:tr w:rsidR="00170724" w:rsidRPr="0050069E" w14:paraId="2A38E89B" w14:textId="77777777" w:rsidTr="009856A1">
                              <w:trPr>
                                <w:tblCellSpacing w:w="15" w:type="dxa"/>
                              </w:trPr>
                              <w:tc>
                                <w:tcPr>
                                  <w:tcW w:w="2520" w:type="dxa"/>
                                  <w:vAlign w:val="center"/>
                                  <w:hideMark/>
                                </w:tcPr>
                                <w:p w14:paraId="081F91FC"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Single player gameplay</w:t>
                                  </w:r>
                                </w:p>
                              </w:tc>
                              <w:tc>
                                <w:tcPr>
                                  <w:tcW w:w="1634" w:type="dxa"/>
                                  <w:vAlign w:val="center"/>
                                  <w:hideMark/>
                                </w:tcPr>
                                <w:p w14:paraId="3E301B7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91</w:t>
                                  </w:r>
                                </w:p>
                              </w:tc>
                              <w:tc>
                                <w:tcPr>
                                  <w:tcW w:w="543" w:type="dxa"/>
                                </w:tcPr>
                                <w:p w14:paraId="569B1A98"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17581C0D"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8</w:t>
                                  </w:r>
                                </w:p>
                              </w:tc>
                            </w:tr>
                            <w:tr w:rsidR="00170724" w:rsidRPr="0050069E" w14:paraId="0F6E2740" w14:textId="77777777" w:rsidTr="009856A1">
                              <w:trPr>
                                <w:tblCellSpacing w:w="15" w:type="dxa"/>
                              </w:trPr>
                              <w:tc>
                                <w:tcPr>
                                  <w:tcW w:w="2520" w:type="dxa"/>
                                  <w:vAlign w:val="center"/>
                                  <w:hideMark/>
                                </w:tcPr>
                                <w:p w14:paraId="64403987"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Checkpoints</w:t>
                                  </w:r>
                                </w:p>
                              </w:tc>
                              <w:tc>
                                <w:tcPr>
                                  <w:tcW w:w="1634" w:type="dxa"/>
                                  <w:vAlign w:val="center"/>
                                  <w:hideMark/>
                                </w:tcPr>
                                <w:p w14:paraId="0EEBEB3A"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94</w:t>
                                  </w:r>
                                </w:p>
                              </w:tc>
                              <w:tc>
                                <w:tcPr>
                                  <w:tcW w:w="543" w:type="dxa"/>
                                </w:tcPr>
                                <w:p w14:paraId="0BABDB3A"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5B05FAAA"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w:t>
                                  </w:r>
                                </w:p>
                              </w:tc>
                            </w:tr>
                            <w:tr w:rsidR="00170724" w:rsidRPr="0050069E" w14:paraId="29B8DF98" w14:textId="77777777" w:rsidTr="009856A1">
                              <w:trPr>
                                <w:tblCellSpacing w:w="15" w:type="dxa"/>
                              </w:trPr>
                              <w:tc>
                                <w:tcPr>
                                  <w:tcW w:w="2520" w:type="dxa"/>
                                  <w:vAlign w:val="center"/>
                                  <w:hideMark/>
                                </w:tcPr>
                                <w:p w14:paraId="0FE46D69"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Levelling up</w:t>
                                  </w:r>
                                </w:p>
                              </w:tc>
                              <w:tc>
                                <w:tcPr>
                                  <w:tcW w:w="1634" w:type="dxa"/>
                                  <w:vAlign w:val="center"/>
                                  <w:hideMark/>
                                </w:tcPr>
                                <w:p w14:paraId="49462099"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96</w:t>
                                  </w:r>
                                </w:p>
                              </w:tc>
                              <w:tc>
                                <w:tcPr>
                                  <w:tcW w:w="543" w:type="dxa"/>
                                </w:tcPr>
                                <w:p w14:paraId="225D640D"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73D411B9"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w:t>
                                  </w:r>
                                </w:p>
                              </w:tc>
                            </w:tr>
                            <w:tr w:rsidR="00170724" w:rsidRPr="0050069E" w14:paraId="4EC297BA" w14:textId="77777777" w:rsidTr="009856A1">
                              <w:trPr>
                                <w:tblCellSpacing w:w="15" w:type="dxa"/>
                              </w:trPr>
                              <w:tc>
                                <w:tcPr>
                                  <w:tcW w:w="2520" w:type="dxa"/>
                                  <w:vAlign w:val="center"/>
                                  <w:hideMark/>
                                </w:tcPr>
                                <w:p w14:paraId="34668796"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Sound design</w:t>
                                  </w:r>
                                </w:p>
                              </w:tc>
                              <w:tc>
                                <w:tcPr>
                                  <w:tcW w:w="1634" w:type="dxa"/>
                                  <w:vAlign w:val="center"/>
                                  <w:hideMark/>
                                </w:tcPr>
                                <w:p w14:paraId="5C6C5643"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105</w:t>
                                  </w:r>
                                </w:p>
                              </w:tc>
                              <w:tc>
                                <w:tcPr>
                                  <w:tcW w:w="543" w:type="dxa"/>
                                </w:tcPr>
                                <w:p w14:paraId="43364133"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13701AD8"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w:t>
                                  </w:r>
                                </w:p>
                              </w:tc>
                            </w:tr>
                            <w:tr w:rsidR="00170724" w:rsidRPr="0050069E" w14:paraId="6A46D357" w14:textId="77777777" w:rsidTr="009856A1">
                              <w:trPr>
                                <w:tblCellSpacing w:w="15" w:type="dxa"/>
                              </w:trPr>
                              <w:tc>
                                <w:tcPr>
                                  <w:tcW w:w="2520" w:type="dxa"/>
                                  <w:vAlign w:val="center"/>
                                  <w:hideMark/>
                                </w:tcPr>
                                <w:p w14:paraId="1A438A72"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Replayability</w:t>
                                  </w:r>
                                </w:p>
                              </w:tc>
                              <w:tc>
                                <w:tcPr>
                                  <w:tcW w:w="1634" w:type="dxa"/>
                                  <w:vAlign w:val="center"/>
                                  <w:hideMark/>
                                </w:tcPr>
                                <w:p w14:paraId="2C230305"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115</w:t>
                                  </w:r>
                                </w:p>
                              </w:tc>
                              <w:tc>
                                <w:tcPr>
                                  <w:tcW w:w="543" w:type="dxa"/>
                                </w:tcPr>
                                <w:p w14:paraId="563794DB"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2D567EAF"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12</w:t>
                                  </w:r>
                                </w:p>
                              </w:tc>
                            </w:tr>
                          </w:tbl>
                          <w:p w14:paraId="3A26B3A8" w14:textId="77777777" w:rsidR="00170724" w:rsidRPr="009856A1" w:rsidRDefault="00170724" w:rsidP="003D3E21">
                            <w:pPr>
                              <w:rPr>
                                <w:rFonts w:ascii="Calibri" w:hAnsi="Calibr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76106F" id="_x0000_t202" coordsize="21600,21600" o:spt="202" path="m0,0l0,21600,21600,21600,21600,0xe">
                <v:stroke joinstyle="miter"/>
                <v:path gradientshapeok="t" o:connecttype="rect"/>
              </v:shapetype>
              <v:shape id="Text_x0020_Box_x0020_55" o:spid="_x0000_s1046" type="#_x0000_t202" style="position:absolute;margin-left:0;margin-top:9.75pt;width:452.25pt;height:255.75pt;z-index:-251690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" fillcolor="white [3201]" stroked="f" strokeweight=".5pt">
                <v:textbox>
                  <w:txbxContent>
                    <w:p w14:paraId="1FFA147F" w14:textId="77777777" w:rsidR="00170724" w:rsidRPr="0050069E" w:rsidRDefault="00170724" w:rsidP="003D3E21">
                      <w:pPr>
                        <w:jc w:val="center"/>
                        <w:rPr>
                          <w:rFonts w:ascii="Calibri" w:hAnsi="Calibri"/>
                          <w:u w:val="single"/>
                        </w:rPr>
                      </w:pPr>
                      <w:r w:rsidRPr="0050069E">
                        <w:rPr>
                          <w:rFonts w:ascii="Calibri" w:hAnsi="Calibri"/>
                          <w:u w:val="single"/>
                        </w:rPr>
                        <w:t>Game Aspect Questionnaire</w:t>
                      </w:r>
                      <w:r>
                        <w:rPr>
                          <w:rFonts w:ascii="Calibri" w:hAnsi="Calibri"/>
                          <w:u w:val="single"/>
                        </w:rPr>
                        <w:t xml:space="preserve"> (out of 10 – lowers scores rank most highly)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1664"/>
                        <w:gridCol w:w="573"/>
                        <w:gridCol w:w="573"/>
                      </w:tblGrid>
                      <w:tr w:rsidR="00170724" w:rsidRPr="0050069E" w14:paraId="312814AF" w14:textId="77777777" w:rsidTr="009856A1">
                        <w:trPr>
                          <w:tblHeader/>
                          <w:tblCellSpacing w:w="15" w:type="dxa"/>
                        </w:trPr>
                        <w:tc>
                          <w:tcPr>
                            <w:tcW w:w="2520" w:type="dxa"/>
                            <w:vAlign w:val="center"/>
                            <w:hideMark/>
                          </w:tcPr>
                          <w:p w14:paraId="57F10202" w14:textId="77777777" w:rsidR="00170724" w:rsidRPr="0050069E" w:rsidRDefault="00170724"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Category</w:t>
                            </w:r>
                          </w:p>
                        </w:tc>
                        <w:tc>
                          <w:tcPr>
                            <w:tcW w:w="1634" w:type="dxa"/>
                            <w:vAlign w:val="center"/>
                            <w:hideMark/>
                          </w:tcPr>
                          <w:p w14:paraId="53E6F791" w14:textId="77777777" w:rsidR="00170724" w:rsidRPr="0050069E" w:rsidRDefault="00170724"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Combined score</w:t>
                            </w:r>
                          </w:p>
                        </w:tc>
                        <w:tc>
                          <w:tcPr>
                            <w:tcW w:w="543" w:type="dxa"/>
                          </w:tcPr>
                          <w:p w14:paraId="5EB464A5" w14:textId="77777777" w:rsidR="00170724" w:rsidRPr="0050069E" w:rsidRDefault="00170724" w:rsidP="009B2AA7">
                            <w:pPr>
                              <w:spacing w:after="0" w:line="240" w:lineRule="auto"/>
                              <w:jc w:val="center"/>
                              <w:rPr>
                                <w:rFonts w:ascii="Calibri" w:eastAsia="Times New Roman" w:hAnsi="Calibri" w:cs="Times New Roman"/>
                                <w:b/>
                                <w:bCs/>
                                <w:szCs w:val="24"/>
                              </w:rPr>
                            </w:pPr>
                          </w:p>
                        </w:tc>
                        <w:tc>
                          <w:tcPr>
                            <w:tcW w:w="528" w:type="dxa"/>
                            <w:vAlign w:val="center"/>
                            <w:hideMark/>
                          </w:tcPr>
                          <w:p w14:paraId="4985E828" w14:textId="77777777" w:rsidR="00170724" w:rsidRPr="0050069E" w:rsidRDefault="00170724"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Rank</w:t>
                            </w:r>
                          </w:p>
                        </w:tc>
                      </w:tr>
                      <w:tr w:rsidR="00170724" w:rsidRPr="0050069E" w14:paraId="5888EB8C" w14:textId="77777777" w:rsidTr="009856A1">
                        <w:trPr>
                          <w:tblCellSpacing w:w="15" w:type="dxa"/>
                        </w:trPr>
                        <w:tc>
                          <w:tcPr>
                            <w:tcW w:w="2520" w:type="dxa"/>
                            <w:vAlign w:val="center"/>
                            <w:hideMark/>
                          </w:tcPr>
                          <w:p w14:paraId="69AE425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Graphics</w:t>
                            </w:r>
                          </w:p>
                        </w:tc>
                        <w:tc>
                          <w:tcPr>
                            <w:tcW w:w="1634" w:type="dxa"/>
                            <w:vAlign w:val="center"/>
                            <w:hideMark/>
                          </w:tcPr>
                          <w:p w14:paraId="5D349385"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38</w:t>
                            </w:r>
                          </w:p>
                        </w:tc>
                        <w:tc>
                          <w:tcPr>
                            <w:tcW w:w="543" w:type="dxa"/>
                          </w:tcPr>
                          <w:p w14:paraId="450C35D3"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0079B7B3"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w:t>
                            </w:r>
                          </w:p>
                        </w:tc>
                      </w:tr>
                      <w:tr w:rsidR="00170724" w:rsidRPr="0050069E" w14:paraId="538C70DE" w14:textId="77777777" w:rsidTr="009856A1">
                        <w:trPr>
                          <w:tblCellSpacing w:w="15" w:type="dxa"/>
                        </w:trPr>
                        <w:tc>
                          <w:tcPr>
                            <w:tcW w:w="2520" w:type="dxa"/>
                            <w:vAlign w:val="center"/>
                            <w:hideMark/>
                          </w:tcPr>
                          <w:p w14:paraId="17C1496E"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Story</w:t>
                            </w:r>
                          </w:p>
                        </w:tc>
                        <w:tc>
                          <w:tcPr>
                            <w:tcW w:w="1634" w:type="dxa"/>
                            <w:vAlign w:val="center"/>
                            <w:hideMark/>
                          </w:tcPr>
                          <w:p w14:paraId="6D2AD1A8"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43</w:t>
                            </w:r>
                          </w:p>
                        </w:tc>
                        <w:tc>
                          <w:tcPr>
                            <w:tcW w:w="543" w:type="dxa"/>
                          </w:tcPr>
                          <w:p w14:paraId="1EBA0BED"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62683A2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2</w:t>
                            </w:r>
                          </w:p>
                        </w:tc>
                      </w:tr>
                      <w:tr w:rsidR="00170724" w:rsidRPr="0050069E" w14:paraId="069AD405" w14:textId="77777777" w:rsidTr="009856A1">
                        <w:trPr>
                          <w:tblCellSpacing w:w="15" w:type="dxa"/>
                        </w:trPr>
                        <w:tc>
                          <w:tcPr>
                            <w:tcW w:w="2520" w:type="dxa"/>
                            <w:vAlign w:val="center"/>
                            <w:hideMark/>
                          </w:tcPr>
                          <w:p w14:paraId="4DD2C80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Competing with others</w:t>
                            </w:r>
                          </w:p>
                        </w:tc>
                        <w:tc>
                          <w:tcPr>
                            <w:tcW w:w="1634" w:type="dxa"/>
                            <w:vAlign w:val="center"/>
                            <w:hideMark/>
                          </w:tcPr>
                          <w:p w14:paraId="2A512E35"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61</w:t>
                            </w:r>
                          </w:p>
                        </w:tc>
                        <w:tc>
                          <w:tcPr>
                            <w:tcW w:w="543" w:type="dxa"/>
                          </w:tcPr>
                          <w:p w14:paraId="0766636D"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7E00FA9A"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w:t>
                            </w:r>
                          </w:p>
                        </w:tc>
                      </w:tr>
                      <w:tr w:rsidR="00170724" w:rsidRPr="0050069E" w14:paraId="65908631" w14:textId="77777777" w:rsidTr="009856A1">
                        <w:trPr>
                          <w:tblCellSpacing w:w="15" w:type="dxa"/>
                        </w:trPr>
                        <w:tc>
                          <w:tcPr>
                            <w:tcW w:w="2520" w:type="dxa"/>
                            <w:vAlign w:val="center"/>
                            <w:hideMark/>
                          </w:tcPr>
                          <w:p w14:paraId="7CC470D8"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Constant interaction</w:t>
                            </w:r>
                          </w:p>
                        </w:tc>
                        <w:tc>
                          <w:tcPr>
                            <w:tcW w:w="1634" w:type="dxa"/>
                            <w:vAlign w:val="center"/>
                            <w:hideMark/>
                          </w:tcPr>
                          <w:p w14:paraId="172A150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68</w:t>
                            </w:r>
                          </w:p>
                        </w:tc>
                        <w:tc>
                          <w:tcPr>
                            <w:tcW w:w="543" w:type="dxa"/>
                          </w:tcPr>
                          <w:p w14:paraId="4476032A"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7E6436A0"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w:t>
                            </w:r>
                          </w:p>
                        </w:tc>
                      </w:tr>
                      <w:tr w:rsidR="00170724" w:rsidRPr="0050069E" w14:paraId="072442C9" w14:textId="77777777" w:rsidTr="009856A1">
                        <w:trPr>
                          <w:tblCellSpacing w:w="15" w:type="dxa"/>
                        </w:trPr>
                        <w:tc>
                          <w:tcPr>
                            <w:tcW w:w="2520" w:type="dxa"/>
                            <w:vAlign w:val="center"/>
                            <w:hideMark/>
                          </w:tcPr>
                          <w:p w14:paraId="7478FF8E"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Innovation</w:t>
                            </w:r>
                          </w:p>
                        </w:tc>
                        <w:tc>
                          <w:tcPr>
                            <w:tcW w:w="1634" w:type="dxa"/>
                            <w:vAlign w:val="center"/>
                            <w:hideMark/>
                          </w:tcPr>
                          <w:p w14:paraId="60F0F128"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75</w:t>
                            </w:r>
                          </w:p>
                        </w:tc>
                        <w:tc>
                          <w:tcPr>
                            <w:tcW w:w="543" w:type="dxa"/>
                          </w:tcPr>
                          <w:p w14:paraId="16606E11"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0C6B302F"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5</w:t>
                            </w:r>
                          </w:p>
                        </w:tc>
                      </w:tr>
                      <w:tr w:rsidR="00170724" w:rsidRPr="0050069E" w14:paraId="58C0EA05" w14:textId="77777777" w:rsidTr="009856A1">
                        <w:trPr>
                          <w:tblCellSpacing w:w="15" w:type="dxa"/>
                        </w:trPr>
                        <w:tc>
                          <w:tcPr>
                            <w:tcW w:w="2520" w:type="dxa"/>
                            <w:vAlign w:val="center"/>
                            <w:hideMark/>
                          </w:tcPr>
                          <w:p w14:paraId="1522C5F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Characters</w:t>
                            </w:r>
                          </w:p>
                        </w:tc>
                        <w:tc>
                          <w:tcPr>
                            <w:tcW w:w="1634" w:type="dxa"/>
                            <w:vAlign w:val="center"/>
                            <w:hideMark/>
                          </w:tcPr>
                          <w:p w14:paraId="7211E10F"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76</w:t>
                            </w:r>
                          </w:p>
                        </w:tc>
                        <w:tc>
                          <w:tcPr>
                            <w:tcW w:w="543" w:type="dxa"/>
                          </w:tcPr>
                          <w:p w14:paraId="32F3E31A"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515C3097"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w:t>
                            </w:r>
                          </w:p>
                        </w:tc>
                      </w:tr>
                      <w:tr w:rsidR="00170724" w:rsidRPr="0050069E" w14:paraId="5FB399C9" w14:textId="77777777" w:rsidTr="009856A1">
                        <w:trPr>
                          <w:tblCellSpacing w:w="15" w:type="dxa"/>
                        </w:trPr>
                        <w:tc>
                          <w:tcPr>
                            <w:tcW w:w="2520" w:type="dxa"/>
                            <w:vAlign w:val="center"/>
                            <w:hideMark/>
                          </w:tcPr>
                          <w:p w14:paraId="7BDEA17F"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Cooperation with others</w:t>
                            </w:r>
                          </w:p>
                        </w:tc>
                        <w:tc>
                          <w:tcPr>
                            <w:tcW w:w="1634" w:type="dxa"/>
                            <w:vAlign w:val="center"/>
                            <w:hideMark/>
                          </w:tcPr>
                          <w:p w14:paraId="26E6839E"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77</w:t>
                            </w:r>
                          </w:p>
                        </w:tc>
                        <w:tc>
                          <w:tcPr>
                            <w:tcW w:w="543" w:type="dxa"/>
                          </w:tcPr>
                          <w:p w14:paraId="74540F40"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57D9F5B2"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w:t>
                            </w:r>
                          </w:p>
                        </w:tc>
                      </w:tr>
                      <w:tr w:rsidR="00170724" w:rsidRPr="0050069E" w14:paraId="2A38E89B" w14:textId="77777777" w:rsidTr="009856A1">
                        <w:trPr>
                          <w:tblCellSpacing w:w="15" w:type="dxa"/>
                        </w:trPr>
                        <w:tc>
                          <w:tcPr>
                            <w:tcW w:w="2520" w:type="dxa"/>
                            <w:vAlign w:val="center"/>
                            <w:hideMark/>
                          </w:tcPr>
                          <w:p w14:paraId="081F91FC"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Single player gameplay</w:t>
                            </w:r>
                          </w:p>
                        </w:tc>
                        <w:tc>
                          <w:tcPr>
                            <w:tcW w:w="1634" w:type="dxa"/>
                            <w:vAlign w:val="center"/>
                            <w:hideMark/>
                          </w:tcPr>
                          <w:p w14:paraId="3E301B7B"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91</w:t>
                            </w:r>
                          </w:p>
                        </w:tc>
                        <w:tc>
                          <w:tcPr>
                            <w:tcW w:w="543" w:type="dxa"/>
                          </w:tcPr>
                          <w:p w14:paraId="569B1A98"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17581C0D"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8</w:t>
                            </w:r>
                          </w:p>
                        </w:tc>
                      </w:tr>
                      <w:tr w:rsidR="00170724" w:rsidRPr="0050069E" w14:paraId="0F6E2740" w14:textId="77777777" w:rsidTr="009856A1">
                        <w:trPr>
                          <w:tblCellSpacing w:w="15" w:type="dxa"/>
                        </w:trPr>
                        <w:tc>
                          <w:tcPr>
                            <w:tcW w:w="2520" w:type="dxa"/>
                            <w:vAlign w:val="center"/>
                            <w:hideMark/>
                          </w:tcPr>
                          <w:p w14:paraId="64403987"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Checkpoints</w:t>
                            </w:r>
                          </w:p>
                        </w:tc>
                        <w:tc>
                          <w:tcPr>
                            <w:tcW w:w="1634" w:type="dxa"/>
                            <w:vAlign w:val="center"/>
                            <w:hideMark/>
                          </w:tcPr>
                          <w:p w14:paraId="0EEBEB3A"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94</w:t>
                            </w:r>
                          </w:p>
                        </w:tc>
                        <w:tc>
                          <w:tcPr>
                            <w:tcW w:w="543" w:type="dxa"/>
                          </w:tcPr>
                          <w:p w14:paraId="0BABDB3A"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5B05FAAA"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w:t>
                            </w:r>
                          </w:p>
                        </w:tc>
                      </w:tr>
                      <w:tr w:rsidR="00170724" w:rsidRPr="0050069E" w14:paraId="29B8DF98" w14:textId="77777777" w:rsidTr="009856A1">
                        <w:trPr>
                          <w:tblCellSpacing w:w="15" w:type="dxa"/>
                        </w:trPr>
                        <w:tc>
                          <w:tcPr>
                            <w:tcW w:w="2520" w:type="dxa"/>
                            <w:vAlign w:val="center"/>
                            <w:hideMark/>
                          </w:tcPr>
                          <w:p w14:paraId="0FE46D69"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Levelling up</w:t>
                            </w:r>
                          </w:p>
                        </w:tc>
                        <w:tc>
                          <w:tcPr>
                            <w:tcW w:w="1634" w:type="dxa"/>
                            <w:vAlign w:val="center"/>
                            <w:hideMark/>
                          </w:tcPr>
                          <w:p w14:paraId="49462099"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96</w:t>
                            </w:r>
                          </w:p>
                        </w:tc>
                        <w:tc>
                          <w:tcPr>
                            <w:tcW w:w="543" w:type="dxa"/>
                          </w:tcPr>
                          <w:p w14:paraId="225D640D"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73D411B9"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w:t>
                            </w:r>
                          </w:p>
                        </w:tc>
                      </w:tr>
                      <w:tr w:rsidR="00170724" w:rsidRPr="0050069E" w14:paraId="4EC297BA" w14:textId="77777777" w:rsidTr="009856A1">
                        <w:trPr>
                          <w:tblCellSpacing w:w="15" w:type="dxa"/>
                        </w:trPr>
                        <w:tc>
                          <w:tcPr>
                            <w:tcW w:w="2520" w:type="dxa"/>
                            <w:vAlign w:val="center"/>
                            <w:hideMark/>
                          </w:tcPr>
                          <w:p w14:paraId="34668796"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Sound design</w:t>
                            </w:r>
                          </w:p>
                        </w:tc>
                        <w:tc>
                          <w:tcPr>
                            <w:tcW w:w="1634" w:type="dxa"/>
                            <w:vAlign w:val="center"/>
                            <w:hideMark/>
                          </w:tcPr>
                          <w:p w14:paraId="5C6C5643"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105</w:t>
                            </w:r>
                          </w:p>
                        </w:tc>
                        <w:tc>
                          <w:tcPr>
                            <w:tcW w:w="543" w:type="dxa"/>
                          </w:tcPr>
                          <w:p w14:paraId="43364133"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13701AD8"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w:t>
                            </w:r>
                          </w:p>
                        </w:tc>
                      </w:tr>
                      <w:tr w:rsidR="00170724" w:rsidRPr="0050069E" w14:paraId="6A46D357" w14:textId="77777777" w:rsidTr="009856A1">
                        <w:trPr>
                          <w:tblCellSpacing w:w="15" w:type="dxa"/>
                        </w:trPr>
                        <w:tc>
                          <w:tcPr>
                            <w:tcW w:w="2520" w:type="dxa"/>
                            <w:vAlign w:val="center"/>
                            <w:hideMark/>
                          </w:tcPr>
                          <w:p w14:paraId="1A438A72"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Replayability</w:t>
                            </w:r>
                          </w:p>
                        </w:tc>
                        <w:tc>
                          <w:tcPr>
                            <w:tcW w:w="1634" w:type="dxa"/>
                            <w:vAlign w:val="center"/>
                            <w:hideMark/>
                          </w:tcPr>
                          <w:p w14:paraId="2C230305"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115</w:t>
                            </w:r>
                          </w:p>
                        </w:tc>
                        <w:tc>
                          <w:tcPr>
                            <w:tcW w:w="543" w:type="dxa"/>
                          </w:tcPr>
                          <w:p w14:paraId="563794DB" w14:textId="77777777" w:rsidR="00170724" w:rsidRPr="0050069E" w:rsidRDefault="00170724" w:rsidP="009B2AA7">
                            <w:pPr>
                              <w:spacing w:after="0" w:line="240" w:lineRule="auto"/>
                              <w:rPr>
                                <w:rFonts w:ascii="Calibri" w:eastAsia="Times New Roman" w:hAnsi="Calibri" w:cs="Times New Roman"/>
                                <w:szCs w:val="24"/>
                              </w:rPr>
                            </w:pPr>
                          </w:p>
                        </w:tc>
                        <w:tc>
                          <w:tcPr>
                            <w:tcW w:w="528" w:type="dxa"/>
                            <w:vAlign w:val="center"/>
                            <w:hideMark/>
                          </w:tcPr>
                          <w:p w14:paraId="2D567EAF" w14:textId="77777777" w:rsidR="00170724" w:rsidRPr="0050069E" w:rsidRDefault="00170724"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12</w:t>
                            </w:r>
                          </w:p>
                        </w:tc>
                      </w:tr>
                    </w:tbl>
                    <w:p w14:paraId="3A26B3A8" w14:textId="77777777" w:rsidR="00170724" w:rsidRPr="009856A1" w:rsidRDefault="00170724" w:rsidP="003D3E21">
                      <w:pPr>
                        <w:rPr>
                          <w:rFonts w:ascii="Calibri" w:hAnsi="Calibri"/>
                        </w:rPr>
                      </w:pPr>
                    </w:p>
                  </w:txbxContent>
                </v:textbox>
                <w10:wrap type="tight"/>
              </v:shape>
            </w:pict>
          </mc:Fallback>
        </mc:AlternateContent>
      </w:r>
    </w:p>
    <w:p w14:paraId="65FEB1B1" w14:textId="77777777" w:rsidR="003D3E21" w:rsidRDefault="003D3E21" w:rsidP="003D3E21">
      <w:pPr>
        <w:jc w:val="both"/>
        <w:rPr>
          <w:rFonts w:ascii="Calibri" w:hAnsi="Calibri"/>
        </w:rPr>
      </w:pPr>
      <w:r w:rsidRPr="00AD35D9">
        <w:rPr>
          <w:rFonts w:ascii="Calibri" w:eastAsia="Calibri" w:hAnsi="Calibri" w:cs="Calibri"/>
        </w:rPr>
        <w:t>The main insights we gained and took forward from these activities were that:</w:t>
      </w:r>
    </w:p>
    <w:p w14:paraId="76F3D1ED" w14:textId="77777777" w:rsidR="003D3E21" w:rsidRDefault="003D3E21" w:rsidP="003D3E21">
      <w:pPr>
        <w:pStyle w:val="ListParagraph"/>
        <w:numPr>
          <w:ilvl w:val="0"/>
          <w:numId w:val="17"/>
        </w:numPr>
        <w:jc w:val="both"/>
        <w:rPr>
          <w:rFonts w:ascii="Calibri" w:eastAsia="Calibri" w:hAnsi="Calibri" w:cs="Calibri"/>
        </w:rPr>
      </w:pPr>
      <w:r w:rsidRPr="061FBB1F">
        <w:rPr>
          <w:rFonts w:ascii="Calibri" w:eastAsia="Calibri" w:hAnsi="Calibri" w:cs="Calibri"/>
          <w:b/>
          <w:bCs/>
          <w:rPrChange w:id="219" w:author="Guest" w:date="2016-01-19T18:33:00Z">
            <w:rPr>
              <w:rFonts w:ascii="Calibri" w:eastAsia="Calibri" w:hAnsi="Calibri" w:cs="Calibri"/>
              <w:b/>
            </w:rPr>
          </w:rPrChange>
        </w:rPr>
        <w:t>Cartoons and comedy</w:t>
      </w:r>
      <w:r w:rsidRPr="00AD35D9">
        <w:rPr>
          <w:rFonts w:ascii="Calibri" w:eastAsia="Calibri" w:hAnsi="Calibri" w:cs="Calibri"/>
        </w:rPr>
        <w:t xml:space="preserve"> seem to be a useful tool to make game ideas more appealing. Game characters that are caricatured, and themes/challenges that contain an element of humor could be useful devices to draw in our target audience.</w:t>
      </w:r>
    </w:p>
    <w:p w14:paraId="02C97041" w14:textId="77777777" w:rsidR="003D3E21" w:rsidRDefault="003D3E21" w:rsidP="003D3E21">
      <w:pPr>
        <w:pStyle w:val="ListParagraph"/>
        <w:ind w:left="1080"/>
        <w:jc w:val="both"/>
        <w:rPr>
          <w:rFonts w:ascii="Calibri" w:hAnsi="Calibri"/>
        </w:rPr>
      </w:pPr>
    </w:p>
    <w:p w14:paraId="04E42A89" w14:textId="77777777" w:rsidR="003D3E21" w:rsidRDefault="003D3E21" w:rsidP="003D3E21">
      <w:pPr>
        <w:pStyle w:val="ListParagraph"/>
        <w:numPr>
          <w:ilvl w:val="0"/>
          <w:numId w:val="17"/>
        </w:numPr>
        <w:jc w:val="both"/>
        <w:rPr>
          <w:rFonts w:ascii="Calibri" w:hAnsi="Calibri"/>
        </w:rPr>
      </w:pPr>
      <w:r w:rsidRPr="00AA5BEB">
        <w:rPr>
          <w:rFonts w:ascii="Calibri" w:hAnsi="Calibri"/>
          <w:b/>
        </w:rPr>
        <w:t>Story- / stage-based progression</w:t>
      </w:r>
      <w:r>
        <w:rPr>
          <w:rFonts w:ascii="Calibri" w:hAnsi="Calibri"/>
        </w:rPr>
        <w:t xml:space="preserve"> (“levelling up”) was also a very popular concept. This could in some way be tied to an aspect of humour, but also would be very useful in the form of a progressive tutorial.</w:t>
      </w:r>
    </w:p>
    <w:p w14:paraId="404070BC" w14:textId="77777777" w:rsidR="003D3E21" w:rsidRPr="001C0EDE" w:rsidRDefault="003D3E21" w:rsidP="003D3E21">
      <w:pPr>
        <w:pStyle w:val="ListParagraph"/>
        <w:rPr>
          <w:rFonts w:ascii="Calibri" w:hAnsi="Calibri"/>
        </w:rPr>
      </w:pPr>
    </w:p>
    <w:p w14:paraId="0331B827" w14:textId="77777777" w:rsidR="003D3E21" w:rsidRDefault="003D3E21">
      <w:pPr>
        <w:pStyle w:val="ListParagraph"/>
        <w:numPr>
          <w:ilvl w:val="0"/>
          <w:numId w:val="17"/>
        </w:numPr>
        <w:jc w:val="both"/>
        <w:rPr>
          <w:rFonts w:ascii="Calibri" w:eastAsia="Calibri" w:hAnsi="Calibri" w:cs="Calibri"/>
        </w:rPr>
      </w:pPr>
      <w:r w:rsidRPr="061FBB1F">
        <w:rPr>
          <w:rFonts w:ascii="Calibri" w:eastAsia="Calibri" w:hAnsi="Calibri" w:cs="Calibri"/>
          <w:b/>
          <w:bCs/>
          <w:rPrChange w:id="220" w:author="Guest" w:date="2016-01-19T18:33:00Z">
            <w:rPr>
              <w:rFonts w:ascii="Calibri" w:hAnsi="Calibri"/>
              <w:b/>
            </w:rPr>
          </w:rPrChange>
        </w:rPr>
        <w:t>Game environments</w:t>
      </w:r>
      <w:r w:rsidRPr="061FBB1F">
        <w:rPr>
          <w:rFonts w:ascii="Calibri" w:eastAsia="Calibri" w:hAnsi="Calibri" w:cs="Calibri"/>
          <w:rPrChange w:id="221" w:author="Guest" w:date="2016-01-19T18:33:00Z">
            <w:rPr>
              <w:rFonts w:ascii="Calibri" w:hAnsi="Calibri"/>
            </w:rPr>
          </w:rPrChange>
        </w:rPr>
        <w:t xml:space="preserve"> that can be </w:t>
      </w:r>
      <w:r w:rsidRPr="061FBB1F">
        <w:rPr>
          <w:rFonts w:ascii="Calibri" w:eastAsia="Calibri" w:hAnsi="Calibri" w:cs="Calibri"/>
          <w:b/>
          <w:bCs/>
          <w:rPrChange w:id="222" w:author="Guest" w:date="2016-01-19T18:33:00Z">
            <w:rPr>
              <w:rFonts w:ascii="Calibri" w:hAnsi="Calibri"/>
              <w:b/>
            </w:rPr>
          </w:rPrChange>
        </w:rPr>
        <w:t>openly navigated</w:t>
      </w:r>
      <w:r w:rsidRPr="061FBB1F">
        <w:rPr>
          <w:rFonts w:ascii="Calibri" w:eastAsia="Calibri" w:hAnsi="Calibri" w:cs="Calibri"/>
          <w:rPrChange w:id="223" w:author="Guest" w:date="2016-01-19T18:33:00Z">
            <w:rPr>
              <w:rFonts w:ascii="Calibri" w:hAnsi="Calibri"/>
            </w:rPr>
          </w:rPrChange>
        </w:rPr>
        <w:t>, and freely explored and interacted with are important.</w:t>
      </w:r>
    </w:p>
    <w:p w14:paraId="25726EE3" w14:textId="77777777" w:rsidR="003D3E21" w:rsidRPr="002B543C" w:rsidRDefault="003D3E21" w:rsidP="003D3E21">
      <w:pPr>
        <w:pStyle w:val="ListParagraph"/>
        <w:rPr>
          <w:rFonts w:ascii="Calibri" w:hAnsi="Calibri"/>
        </w:rPr>
      </w:pPr>
    </w:p>
    <w:p w14:paraId="3214AF38" w14:textId="77777777" w:rsidR="003D3E21" w:rsidRDefault="003D3E21">
      <w:pPr>
        <w:pStyle w:val="ListParagraph"/>
        <w:numPr>
          <w:ilvl w:val="0"/>
          <w:numId w:val="17"/>
        </w:numPr>
        <w:jc w:val="both"/>
        <w:rPr>
          <w:rFonts w:ascii="Calibri" w:eastAsia="Calibri" w:hAnsi="Calibri" w:cs="Calibri"/>
        </w:rPr>
      </w:pPr>
      <w:r w:rsidRPr="061FBB1F">
        <w:rPr>
          <w:rFonts w:ascii="Calibri" w:eastAsia="Calibri" w:hAnsi="Calibri" w:cs="Calibri"/>
          <w:rPrChange w:id="224" w:author="Guest" w:date="2016-01-19T18:33:00Z">
            <w:rPr>
              <w:rFonts w:ascii="Calibri" w:hAnsi="Calibri"/>
            </w:rPr>
          </w:rPrChange>
        </w:rPr>
        <w:t xml:space="preserve">A sense of </w:t>
      </w:r>
      <w:r w:rsidRPr="061FBB1F">
        <w:rPr>
          <w:rFonts w:ascii="Calibri" w:eastAsia="Calibri" w:hAnsi="Calibri" w:cs="Calibri"/>
          <w:b/>
          <w:bCs/>
          <w:rPrChange w:id="225" w:author="Guest" w:date="2016-01-19T18:33:00Z">
            <w:rPr>
              <w:rFonts w:ascii="Calibri" w:hAnsi="Calibri"/>
              <w:b/>
            </w:rPr>
          </w:rPrChange>
        </w:rPr>
        <w:t>collecting items, points, or “code blocks”</w:t>
      </w:r>
      <w:r w:rsidRPr="061FBB1F">
        <w:rPr>
          <w:rFonts w:ascii="Calibri" w:eastAsia="Calibri" w:hAnsi="Calibri" w:cs="Calibri"/>
          <w:rPrChange w:id="226" w:author="Guest" w:date="2016-01-19T18:33:00Z">
            <w:rPr>
              <w:rFonts w:ascii="Calibri" w:hAnsi="Calibri"/>
            </w:rPr>
          </w:rPrChange>
        </w:rPr>
        <w:t xml:space="preserve"> could act as the main challenge, allowing for some element of competition (competing against your previous score, or the score of a friend).</w:t>
      </w:r>
    </w:p>
    <w:p w14:paraId="5E92BD07" w14:textId="77777777" w:rsidR="003D3E21" w:rsidRPr="00EB2EF5" w:rsidRDefault="003D3E21" w:rsidP="003D3E21">
      <w:pPr>
        <w:pStyle w:val="ListParagraph"/>
        <w:rPr>
          <w:rFonts w:ascii="Calibri" w:hAnsi="Calibri"/>
        </w:rPr>
      </w:pPr>
    </w:p>
    <w:p w14:paraId="3E6A8C89" w14:textId="24F7E5BA" w:rsidR="003D3E21" w:rsidRPr="001D6A8A" w:rsidRDefault="003D3E21">
      <w:pPr>
        <w:ind w:firstLine="720"/>
        <w:jc w:val="both"/>
        <w:rPr>
          <w:rFonts w:ascii="Calibri" w:hAnsi="Calibri"/>
          <w:b/>
          <w:color w:val="9F6200" w:themeColor="text2" w:themeTint="BF"/>
          <w:rPrChange w:id="227" w:author="Alex Lorimer" w:date="2016-01-19T13:07:00Z">
            <w:rPr>
              <w:rFonts w:ascii="Calibri" w:hAnsi="Calibri"/>
              <w:b/>
            </w:rPr>
          </w:rPrChange>
        </w:rPr>
        <w:pPrChange w:id="228" w:author="Alex Lorimer" w:date="2016-01-19T13:00:00Z">
          <w:pPr>
            <w:jc w:val="both"/>
          </w:pPr>
        </w:pPrChange>
      </w:pPr>
      <w:r w:rsidRPr="061FBB1F">
        <w:rPr>
          <w:rFonts w:ascii="Calibri" w:eastAsia="Calibri" w:hAnsi="Calibri" w:cs="Calibri"/>
          <w:b/>
          <w:bCs/>
          <w:color w:val="9F6200" w:themeColor="text2" w:themeTint="BF"/>
          <w:rPrChange w:id="229" w:author="Guest" w:date="2016-01-19T18:33:00Z">
            <w:rPr>
              <w:rFonts w:ascii="Calibri" w:hAnsi="Calibri"/>
              <w:b/>
            </w:rPr>
          </w:rPrChange>
        </w:rPr>
        <w:t>Bristol Grammar School, meeting with the Head of IT (Pre-development) 1.</w:t>
      </w:r>
      <w:r w:rsidR="006C2CC6" w:rsidRPr="061FBB1F">
        <w:rPr>
          <w:rFonts w:ascii="Calibri" w:eastAsia="Calibri" w:hAnsi="Calibri" w:cs="Calibri"/>
          <w:b/>
          <w:bCs/>
          <w:color w:val="9F6200" w:themeColor="text2" w:themeTint="BF"/>
          <w:rPrChange w:id="230" w:author="Guest" w:date="2016-01-19T18:33:00Z">
            <w:rPr>
              <w:rFonts w:ascii="Calibri" w:hAnsi="Calibri"/>
              <w:b/>
            </w:rPr>
          </w:rPrChange>
        </w:rPr>
        <w:t>4</w:t>
      </w:r>
      <w:r w:rsidRPr="061FBB1F">
        <w:rPr>
          <w:rFonts w:ascii="Calibri" w:eastAsia="Calibri" w:hAnsi="Calibri" w:cs="Calibri"/>
          <w:b/>
          <w:bCs/>
          <w:color w:val="9F6200" w:themeColor="text2" w:themeTint="BF"/>
          <w:rPrChange w:id="231" w:author="Guest" w:date="2016-01-19T18:33:00Z">
            <w:rPr>
              <w:rFonts w:ascii="Calibri" w:hAnsi="Calibri"/>
              <w:b/>
            </w:rPr>
          </w:rPrChange>
        </w:rPr>
        <w:t>.2</w:t>
      </w:r>
    </w:p>
    <w:p w14:paraId="189E3931" w14:textId="0C1CD197" w:rsidR="003D3E21" w:rsidRDefault="003D3E21" w:rsidP="003D3E21">
      <w:pPr>
        <w:jc w:val="both"/>
        <w:rPr>
          <w:rFonts w:ascii="Calibri" w:hAnsi="Calibri"/>
        </w:rPr>
      </w:pPr>
      <w:r w:rsidRPr="7B2A6048">
        <w:rPr>
          <w:rFonts w:ascii="Calibri" w:eastAsia="Calibri" w:hAnsi="Calibri" w:cs="Calibri"/>
          <w:rPrChange w:id="232" w:author="Guest" w:date="2016-01-19T19:23:00Z">
            <w:rPr>
              <w:rFonts w:ascii="Calibri" w:hAnsi="Calibri"/>
            </w:rPr>
          </w:rPrChange>
        </w:rPr>
        <w:t xml:space="preserve">On top of our detailed discussions with school pupils, we were also granted a 30 minute meeting with Amy Finney, the head of IT at Bristol Grammar School. Her very informative insights regarding the development of a computer science education game </w:t>
      </w:r>
      <w:r w:rsidR="7B2A6048" w:rsidRPr="7B2A6048">
        <w:rPr>
          <w:rFonts w:ascii="Calibri" w:eastAsia="Calibri" w:hAnsi="Calibri" w:cs="Calibri"/>
          <w:rPrChange w:id="233" w:author="Guest" w:date="2016-01-19T19:11:00Z">
            <w:rPr>
              <w:rFonts w:ascii="Calibri" w:hAnsi="Calibri"/>
            </w:rPr>
          </w:rPrChange>
        </w:rPr>
        <w:t>can be</w:t>
      </w:r>
      <w:r w:rsidRPr="7B2A6048">
        <w:rPr>
          <w:rFonts w:ascii="Calibri" w:eastAsia="Calibri" w:hAnsi="Calibri" w:cs="Calibri"/>
          <w:rPrChange w:id="234" w:author="Guest" w:date="2016-01-19T19:23:00Z">
            <w:rPr>
              <w:rFonts w:ascii="Calibri" w:hAnsi="Calibri"/>
            </w:rPr>
          </w:rPrChange>
        </w:rPr>
        <w:t xml:space="preserve"> summarised </w:t>
      </w:r>
      <w:r w:rsidR="7B2A6048" w:rsidRPr="7B2A6048">
        <w:rPr>
          <w:rFonts w:ascii="Calibri" w:eastAsia="Calibri" w:hAnsi="Calibri" w:cs="Calibri"/>
          <w:rPrChange w:id="235" w:author="Guest" w:date="2016-01-19T19:11:00Z">
            <w:rPr>
              <w:rFonts w:ascii="Calibri" w:hAnsi="Calibri"/>
            </w:rPr>
          </w:rPrChange>
        </w:rPr>
        <w:t>in</w:t>
      </w:r>
      <w:r w:rsidRPr="7B2A6048">
        <w:rPr>
          <w:rFonts w:ascii="Calibri" w:eastAsia="Calibri" w:hAnsi="Calibri" w:cs="Calibri"/>
          <w:rPrChange w:id="236" w:author="Guest" w:date="2016-01-19T19:23:00Z">
            <w:rPr>
              <w:rFonts w:ascii="Calibri" w:hAnsi="Calibri"/>
            </w:rPr>
          </w:rPrChange>
        </w:rPr>
        <w:t xml:space="preserve"> three key points.</w:t>
      </w:r>
    </w:p>
    <w:p w14:paraId="0904C2FA" w14:textId="77777777" w:rsidR="003D3E21" w:rsidRPr="0031305E" w:rsidRDefault="003D3E21" w:rsidP="003D3E21">
      <w:pPr>
        <w:jc w:val="both"/>
        <w:rPr>
          <w:rFonts w:ascii="Calibri" w:hAnsi="Calibri"/>
        </w:rPr>
      </w:pPr>
    </w:p>
    <w:p w14:paraId="16B8B0D0" w14:textId="77777777" w:rsidR="003D3E21" w:rsidRPr="0031305E" w:rsidRDefault="003D3E21" w:rsidP="003D3E21">
      <w:pPr>
        <w:jc w:val="both"/>
        <w:rPr>
          <w:rFonts w:ascii="Calibri" w:hAnsi="Calibri"/>
        </w:rPr>
      </w:pPr>
      <w:r w:rsidRPr="061FBB1F">
        <w:rPr>
          <w:rFonts w:ascii="Calibri" w:eastAsia="Calibri" w:hAnsi="Calibri" w:cs="Calibri"/>
          <w:rPrChange w:id="237" w:author="Guest" w:date="2016-01-19T18:33:00Z">
            <w:rPr>
              <w:rFonts w:ascii="Calibri" w:hAnsi="Calibri"/>
            </w:rPr>
          </w:rPrChange>
        </w:rPr>
        <w:lastRenderedPageBreak/>
        <w:t>The game should be:</w:t>
      </w:r>
    </w:p>
    <w:p w14:paraId="4663D3AF" w14:textId="559A9F03" w:rsidR="003D3E21" w:rsidRDefault="003D3E21" w:rsidP="003D3E21">
      <w:pPr>
        <w:pStyle w:val="ListParagraph"/>
        <w:numPr>
          <w:ilvl w:val="0"/>
          <w:numId w:val="17"/>
        </w:numPr>
        <w:jc w:val="both"/>
        <w:rPr>
          <w:rFonts w:ascii="Calibri" w:eastAsia="Calibri" w:hAnsi="Calibri" w:cs="Calibri"/>
        </w:rPr>
      </w:pPr>
      <w:r w:rsidRPr="00AD35D9">
        <w:rPr>
          <w:rFonts w:ascii="Calibri" w:eastAsia="Calibri" w:hAnsi="Calibri" w:cs="Calibri"/>
          <w:b/>
          <w:bCs/>
        </w:rPr>
        <w:t>FORGIVING</w:t>
      </w:r>
      <w:r w:rsidRPr="00AD35D9">
        <w:rPr>
          <w:rFonts w:ascii="Calibri" w:eastAsia="Calibri" w:hAnsi="Calibri" w:cs="Calibri"/>
        </w:rPr>
        <w:t>/robust</w:t>
      </w:r>
      <w:ins w:id="238" w:author="Guest" w:date="2016-01-19T19:16:00Z">
        <w:r w:rsidR="6BC0A685" w:rsidRPr="00AD35D9">
          <w:rPr>
            <w:rFonts w:ascii="Calibri" w:eastAsia="Calibri" w:hAnsi="Calibri" w:cs="Calibri"/>
          </w:rPr>
          <w:t>:</w:t>
        </w:r>
      </w:ins>
      <w:r w:rsidRPr="00AD35D9">
        <w:rPr>
          <w:rFonts w:ascii="Calibri" w:eastAsia="Calibri" w:hAnsi="Calibri" w:cs="Calibri"/>
        </w:rPr>
        <w:t xml:space="preserve"> “If it is too difficult, and too easy to make mistakes, they will lose interest”. (Block-based scripting like Scratch is very good for this!).</w:t>
      </w:r>
    </w:p>
    <w:p w14:paraId="7EBCBC48" w14:textId="77777777" w:rsidR="003D3E21" w:rsidRDefault="003D3E21" w:rsidP="003D3E21">
      <w:pPr>
        <w:pStyle w:val="ListParagraph"/>
        <w:ind w:left="1080"/>
        <w:jc w:val="both"/>
        <w:rPr>
          <w:rFonts w:ascii="Calibri" w:hAnsi="Calibri"/>
        </w:rPr>
      </w:pPr>
    </w:p>
    <w:p w14:paraId="299022F3" w14:textId="08F23732" w:rsidR="003D3E21" w:rsidRDefault="003D3E21" w:rsidP="003D3E21">
      <w:pPr>
        <w:pStyle w:val="ListParagraph"/>
        <w:numPr>
          <w:ilvl w:val="0"/>
          <w:numId w:val="17"/>
        </w:numPr>
        <w:jc w:val="both"/>
        <w:rPr>
          <w:rFonts w:ascii="Calibri" w:eastAsia="Calibri" w:hAnsi="Calibri" w:cs="Calibri"/>
        </w:rPr>
      </w:pPr>
      <w:r w:rsidRPr="00AD35D9">
        <w:rPr>
          <w:rFonts w:ascii="Calibri" w:eastAsia="Calibri" w:hAnsi="Calibri" w:cs="Calibri"/>
        </w:rPr>
        <w:t xml:space="preserve">It should be </w:t>
      </w:r>
      <w:r w:rsidRPr="00AD35D9">
        <w:rPr>
          <w:rFonts w:ascii="Calibri" w:eastAsia="Calibri" w:hAnsi="Calibri" w:cs="Calibri"/>
          <w:b/>
          <w:bCs/>
        </w:rPr>
        <w:t>RESPONSIVE</w:t>
      </w:r>
      <w:r w:rsidRPr="00AD35D9">
        <w:rPr>
          <w:rFonts w:ascii="Calibri" w:eastAsia="Calibri" w:hAnsi="Calibri" w:cs="Calibri"/>
        </w:rPr>
        <w:t xml:space="preserve">, </w:t>
      </w:r>
      <w:ins w:id="239" w:author="Guest" w:date="2016-01-19T19:12:00Z">
        <w:r w:rsidR="66BD47A0" w:rsidRPr="00AD35D9">
          <w:rPr>
            <w:rFonts w:ascii="Calibri" w:eastAsia="Calibri" w:hAnsi="Calibri" w:cs="Calibri"/>
          </w:rPr>
          <w:t>(</w:t>
        </w:r>
      </w:ins>
      <w:r w:rsidRPr="00AD35D9">
        <w:rPr>
          <w:rFonts w:ascii="Calibri" w:eastAsia="Calibri" w:hAnsi="Calibri" w:cs="Calibri"/>
        </w:rPr>
        <w:t>i</w:t>
      </w:r>
      <w:r w:rsidR="6D688BD6" w:rsidRPr="00AD35D9">
        <w:rPr>
          <w:rFonts w:ascii="Calibri" w:eastAsia="Calibri" w:hAnsi="Calibri" w:cs="Calibri"/>
        </w:rPr>
        <w:t>.e.</w:t>
      </w:r>
      <w:r w:rsidRPr="00AD35D9">
        <w:rPr>
          <w:rFonts w:ascii="Calibri" w:eastAsia="Calibri" w:hAnsi="Calibri" w:cs="Calibri"/>
        </w:rPr>
        <w:t xml:space="preserve"> have instant results</w:t>
      </w:r>
      <w:r w:rsidR="66BD47A0" w:rsidRPr="00AD35D9">
        <w:rPr>
          <w:rFonts w:ascii="Calibri" w:eastAsia="Calibri" w:hAnsi="Calibri" w:cs="Calibri"/>
        </w:rPr>
        <w:t>)</w:t>
      </w:r>
      <w:r w:rsidR="6BC0A685" w:rsidRPr="00AD35D9">
        <w:rPr>
          <w:rFonts w:ascii="Calibri" w:eastAsia="Calibri" w:hAnsi="Calibri" w:cs="Calibri"/>
        </w:rPr>
        <w:t>:</w:t>
      </w:r>
      <w:r w:rsidRPr="00AD35D9">
        <w:rPr>
          <w:rFonts w:ascii="Calibri" w:eastAsia="Calibri" w:hAnsi="Calibri" w:cs="Calibri"/>
        </w:rPr>
        <w:t xml:space="preserve"> “If the children don’t see the results of what they’re doing very quickly, then they will lose interest”. That is to say, we should avoid having long periods where users have to work on code with nothing else happening.</w:t>
      </w:r>
    </w:p>
    <w:p w14:paraId="19998372" w14:textId="77777777" w:rsidR="003D3E21" w:rsidRPr="00582223" w:rsidRDefault="003D3E21" w:rsidP="003D3E21">
      <w:pPr>
        <w:pStyle w:val="ListParagraph"/>
        <w:rPr>
          <w:rFonts w:ascii="Calibri" w:hAnsi="Calibri"/>
        </w:rPr>
      </w:pPr>
    </w:p>
    <w:p w14:paraId="3154649D" w14:textId="5D67F366" w:rsidR="003D3E21" w:rsidRPr="00582223" w:rsidRDefault="003D3E21" w:rsidP="003D3E21">
      <w:pPr>
        <w:pStyle w:val="ListParagraph"/>
        <w:numPr>
          <w:ilvl w:val="0"/>
          <w:numId w:val="17"/>
        </w:numPr>
        <w:jc w:val="both"/>
        <w:rPr>
          <w:rFonts w:ascii="Calibri" w:eastAsia="Calibri" w:hAnsi="Calibri" w:cs="Calibri"/>
        </w:rPr>
      </w:pPr>
      <w:r w:rsidRPr="00AD35D9">
        <w:rPr>
          <w:rFonts w:ascii="Calibri" w:eastAsia="Calibri" w:hAnsi="Calibri" w:cs="Calibri"/>
        </w:rPr>
        <w:t xml:space="preserve">It should have </w:t>
      </w:r>
      <w:r w:rsidRPr="00AD35D9">
        <w:rPr>
          <w:rFonts w:ascii="Calibri" w:eastAsia="Calibri" w:hAnsi="Calibri" w:cs="Calibri"/>
          <w:b/>
          <w:bCs/>
        </w:rPr>
        <w:t>DEPTH</w:t>
      </w:r>
      <w:ins w:id="240" w:author="Guest" w:date="2016-01-19T19:16:00Z">
        <w:r w:rsidR="6BC0A685" w:rsidRPr="00AD35D9">
          <w:rPr>
            <w:rFonts w:ascii="Calibri" w:eastAsia="Calibri" w:hAnsi="Calibri" w:cs="Calibri"/>
            <w:b/>
            <w:bCs/>
          </w:rPr>
          <w:t>:</w:t>
        </w:r>
      </w:ins>
      <w:r w:rsidRPr="00AD35D9">
        <w:rPr>
          <w:rFonts w:ascii="Calibri" w:eastAsia="Calibri" w:hAnsi="Calibri" w:cs="Calibri"/>
        </w:rPr>
        <w:t xml:space="preserve"> “Users will have all sorts of different skill levels – try to appeal to more than just the most experienced users”. We should thus ensure that the game avoids becoming one-dimensional and has variety in the challenges.</w:t>
      </w:r>
    </w:p>
    <w:p w14:paraId="0DA4975B" w14:textId="77777777" w:rsidR="003D3E21" w:rsidRDefault="003D3E21" w:rsidP="003D3E21">
      <w:pPr>
        <w:jc w:val="both"/>
        <w:rPr>
          <w:rFonts w:ascii="Calibri" w:hAnsi="Calibri"/>
        </w:rPr>
      </w:pPr>
      <w:r>
        <w:rPr>
          <w:rFonts w:ascii="Calibri" w:hAnsi="Calibri"/>
        </w:rPr>
        <w:t xml:space="preserve">The teacher also took us through an introduction to Scratch, which will be detailed in section “…“ (Currently on the Market). She emphasised the range of different ability and skill levels of pupils within the school, in terms of programming. She also mentioned a large disparity between schools, in terms of the amount of focus given to </w:t>
      </w:r>
      <w:r w:rsidRPr="0031305E">
        <w:rPr>
          <w:rFonts w:ascii="Calibri" w:hAnsi="Calibri"/>
        </w:rPr>
        <w:t>programming and</w:t>
      </w:r>
      <w:r>
        <w:rPr>
          <w:rFonts w:ascii="Calibri" w:hAnsi="Calibri"/>
        </w:rPr>
        <w:t xml:space="preserve"> contemporary</w:t>
      </w:r>
      <w:r w:rsidRPr="0031305E">
        <w:rPr>
          <w:rFonts w:ascii="Calibri" w:hAnsi="Calibri"/>
        </w:rPr>
        <w:t xml:space="preserve"> computer science education.</w:t>
      </w:r>
      <w:r>
        <w:rPr>
          <w:rFonts w:ascii="Calibri" w:hAnsi="Calibri"/>
        </w:rPr>
        <w:t xml:space="preserve"> </w:t>
      </w:r>
    </w:p>
    <w:p w14:paraId="7E4F39FF" w14:textId="77777777" w:rsidR="003D3E21" w:rsidRDefault="003D3E21" w:rsidP="003D3E21">
      <w:pPr>
        <w:jc w:val="both"/>
        <w:rPr>
          <w:rFonts w:ascii="Calibri" w:eastAsia="Calibri" w:hAnsi="Calibri" w:cs="Calibri"/>
        </w:rPr>
      </w:pPr>
    </w:p>
    <w:p w14:paraId="4070F7D4" w14:textId="44307274" w:rsidR="003D3E21" w:rsidRPr="001D6A8A" w:rsidRDefault="003D3E21" w:rsidP="003D3E21">
      <w:pPr>
        <w:jc w:val="both"/>
        <w:rPr>
          <w:ins w:id="241" w:author="Jamie Birch" w:date="2016-01-19T11:28:00Z"/>
          <w:rFonts w:ascii="Calibri" w:hAnsi="Calibri"/>
          <w:b/>
          <w:color w:val="9F6200" w:themeColor="text2" w:themeTint="BF"/>
          <w:sz w:val="28"/>
          <w:szCs w:val="24"/>
          <w:rPrChange w:id="242" w:author="Alex Lorimer" w:date="2016-01-19T13:06:00Z">
            <w:rPr>
              <w:ins w:id="243" w:author="Jamie Birch" w:date="2016-01-19T11:28:00Z"/>
              <w:rFonts w:ascii="Calibri" w:hAnsi="Calibri"/>
              <w:b/>
              <w:szCs w:val="24"/>
            </w:rPr>
          </w:rPrChange>
        </w:rPr>
      </w:pPr>
      <w:r w:rsidRPr="061FBB1F">
        <w:rPr>
          <w:rFonts w:ascii="Calibri" w:eastAsia="Calibri" w:hAnsi="Calibri" w:cs="Calibri"/>
          <w:b/>
          <w:bCs/>
          <w:color w:val="9F6200" w:themeColor="text2" w:themeTint="BF"/>
          <w:sz w:val="28"/>
          <w:szCs w:val="28"/>
          <w:rPrChange w:id="244" w:author="Guest" w:date="2016-01-19T18:33:00Z">
            <w:rPr>
              <w:rFonts w:ascii="Calibri" w:hAnsi="Calibri"/>
              <w:b/>
              <w:szCs w:val="24"/>
            </w:rPr>
          </w:rPrChange>
        </w:rPr>
        <w:t>Aims and Objectives 1.</w:t>
      </w:r>
      <w:r w:rsidR="006C2CC6" w:rsidRPr="061FBB1F">
        <w:rPr>
          <w:rFonts w:ascii="Calibri" w:eastAsia="Calibri" w:hAnsi="Calibri" w:cs="Calibri"/>
          <w:b/>
          <w:bCs/>
          <w:color w:val="9F6200" w:themeColor="text2" w:themeTint="BF"/>
          <w:sz w:val="28"/>
          <w:szCs w:val="28"/>
          <w:rPrChange w:id="245" w:author="Guest" w:date="2016-01-19T18:33:00Z">
            <w:rPr>
              <w:rFonts w:ascii="Calibri" w:hAnsi="Calibri"/>
              <w:b/>
              <w:szCs w:val="24"/>
            </w:rPr>
          </w:rPrChange>
        </w:rPr>
        <w:t>5</w:t>
      </w:r>
    </w:p>
    <w:p w14:paraId="56A48CF4" w14:textId="7F6AF5C2" w:rsidR="00973FF4" w:rsidRPr="009274EE" w:rsidRDefault="00973FF4">
      <w:pPr>
        <w:jc w:val="both"/>
        <w:rPr>
          <w:rFonts w:ascii="Calibri" w:eastAsia="Times New Roman" w:hAnsi="Calibri" w:cs="Arial"/>
          <w:color w:val="000000" w:themeColor="text1"/>
          <w:rPrChange w:id="246" w:author="Alex Lorimer" w:date="2016-01-19T23:44:00Z">
            <w:rPr/>
          </w:rPrChange>
        </w:rPr>
      </w:pPr>
      <w:r>
        <w:rPr>
          <w:rFonts w:ascii="Calibri" w:eastAsia="Calibri" w:hAnsi="Calibri" w:cs="Calibri"/>
          <w:color w:val="000000" w:themeColor="text1"/>
        </w:rPr>
        <w:t xml:space="preserve">Code A Colony is intended to reinforce and supplement computer science topics that have become a fundamental part of the national curriculum at Key Stage 3. </w:t>
      </w:r>
      <w:r w:rsidRPr="00826595">
        <w:rPr>
          <w:rFonts w:ascii="Calibri" w:eastAsia="Calibri" w:hAnsi="Calibri" w:cs="Calibri"/>
          <w:color w:val="000000" w:themeColor="text1"/>
          <w:rPrChange w:id="247" w:author="來賓" w:date="2016-01-14T11:55:00Z">
            <w:rPr>
              <w:rFonts w:ascii="Calibri" w:hAnsi="Calibri"/>
              <w:szCs w:val="24"/>
            </w:rPr>
          </w:rPrChange>
        </w:rPr>
        <w:t xml:space="preserve">Affecting real change means reaching homes as well as schools, and for this </w:t>
      </w:r>
      <w:r w:rsidRPr="00826595">
        <w:rPr>
          <w:rFonts w:ascii="Calibri" w:eastAsia="Calibri" w:hAnsi="Calibri" w:cs="Calibri"/>
          <w:color w:val="000000" w:themeColor="text1"/>
        </w:rPr>
        <w:t>reason</w:t>
      </w:r>
      <w:r w:rsidRPr="009274EE">
        <w:rPr>
          <w:rFonts w:ascii="Calibri" w:eastAsia="Calibri" w:hAnsi="Calibri" w:cs="Calibri"/>
          <w:color w:val="000000" w:themeColor="text1"/>
        </w:rPr>
        <w:t>,</w:t>
      </w:r>
      <w:r w:rsidRPr="009274EE">
        <w:rPr>
          <w:rFonts w:ascii="Calibri" w:eastAsia="Calibri" w:hAnsi="Calibri" w:cs="Calibri"/>
          <w:color w:val="000000" w:themeColor="text1"/>
          <w:rPrChange w:id="248" w:author="Alex Lorimer" w:date="2016-01-19T23:44:00Z">
            <w:rPr>
              <w:rFonts w:ascii="Calibri" w:hAnsi="Calibri"/>
              <w:szCs w:val="24"/>
            </w:rPr>
          </w:rPrChange>
        </w:rPr>
        <w:t xml:space="preserve"> we have focused our efforts purely on software (as opposed to costly hardware) for the creation of an engaging, educational game.</w:t>
      </w:r>
      <w:r w:rsidRPr="009274EE">
        <w:rPr>
          <w:rFonts w:ascii="Calibri" w:eastAsia="Calibri,Arial,Times New Roman" w:hAnsi="Calibri" w:cs="Calibri,Arial,Times New Roman"/>
          <w:color w:val="000000" w:themeColor="text1"/>
          <w:rPrChange w:id="249" w:author="Alex Lorimer" w:date="2016-01-19T23:44:00Z">
            <w:rPr>
              <w:rFonts w:ascii="Calibri" w:eastAsia="Times New Roman" w:hAnsi="Calibri" w:cs="Arial"/>
              <w:color w:val="000000" w:themeColor="text1"/>
            </w:rPr>
          </w:rPrChange>
        </w:rPr>
        <w:t xml:space="preserve"> Guided by our research findings, we have isolated a series of aim</w:t>
      </w:r>
      <w:r w:rsidR="00C04A64" w:rsidRPr="009274EE">
        <w:rPr>
          <w:rFonts w:ascii="Calibri" w:eastAsia="Calibri,Arial,Times New Roman" w:hAnsi="Calibri" w:cs="Calibri,Arial,Times New Roman"/>
          <w:color w:val="000000" w:themeColor="text1"/>
          <w:rPrChange w:id="250" w:author="Alex Lorimer" w:date="2016-01-19T23:44:00Z">
            <w:rPr>
              <w:rFonts w:ascii="Calibri" w:eastAsia="Times New Roman" w:hAnsi="Calibri" w:cs="Arial"/>
              <w:color w:val="000000" w:themeColor="text1"/>
            </w:rPr>
          </w:rPrChange>
        </w:rPr>
        <w:t>s</w:t>
      </w:r>
      <w:r w:rsidRPr="009274EE">
        <w:rPr>
          <w:rFonts w:ascii="Calibri" w:eastAsia="Calibri,Arial,Times New Roman" w:hAnsi="Calibri" w:cs="Calibri,Arial,Times New Roman"/>
          <w:color w:val="000000" w:themeColor="text1"/>
          <w:rPrChange w:id="251" w:author="Alex Lorimer" w:date="2016-01-19T23:44:00Z">
            <w:rPr>
              <w:rFonts w:ascii="Calibri" w:eastAsia="Times New Roman" w:hAnsi="Calibri" w:cs="Arial"/>
              <w:color w:val="000000" w:themeColor="text1"/>
            </w:rPr>
          </w:rPrChange>
        </w:rPr>
        <w:t>:</w:t>
      </w:r>
    </w:p>
    <w:p w14:paraId="21D967C4" w14:textId="3B356631" w:rsidR="00C04A64" w:rsidRPr="009274EE" w:rsidRDefault="00973FF4" w:rsidP="005E083D">
      <w:pPr>
        <w:pStyle w:val="ListParagraph"/>
        <w:numPr>
          <w:ilvl w:val="0"/>
          <w:numId w:val="17"/>
        </w:numPr>
        <w:jc w:val="both"/>
        <w:rPr>
          <w:rFonts w:ascii="Calibri" w:hAnsi="Calibri"/>
          <w:rPrChange w:id="252" w:author="Alex Lorimer" w:date="2016-01-19T23:44:00Z">
            <w:rPr>
              <w:rFonts w:ascii="Calibri" w:eastAsia="Calibri" w:hAnsi="Calibri" w:cs="Calibri"/>
              <w:color w:val="000000" w:themeColor="text1"/>
            </w:rPr>
          </w:rPrChange>
        </w:rPr>
      </w:pPr>
      <w:r w:rsidRPr="009274EE">
        <w:rPr>
          <w:rFonts w:ascii="Calibri" w:eastAsia="Calibri" w:hAnsi="Calibri" w:cs="Calibri"/>
          <w:color w:val="000000" w:themeColor="text1"/>
        </w:rPr>
        <w:t>T</w:t>
      </w:r>
      <w:r w:rsidR="00C04A64" w:rsidRPr="009274EE">
        <w:rPr>
          <w:rFonts w:ascii="Calibri" w:eastAsia="Calibri" w:hAnsi="Calibri" w:cs="Calibri"/>
          <w:color w:val="000000" w:themeColor="text1"/>
        </w:rPr>
        <w:t>o develop</w:t>
      </w:r>
      <w:r w:rsidRPr="009274EE">
        <w:rPr>
          <w:rFonts w:ascii="Calibri" w:eastAsia="Calibri" w:hAnsi="Calibri" w:cs="Calibri"/>
          <w:color w:val="000000" w:themeColor="text1"/>
        </w:rPr>
        <w:t xml:space="preserve"> </w:t>
      </w:r>
      <w:r w:rsidR="00537B8D" w:rsidRPr="009274EE">
        <w:rPr>
          <w:rFonts w:ascii="Calibri" w:eastAsia="Calibri" w:hAnsi="Calibri" w:cs="Calibri"/>
          <w:color w:val="000000" w:themeColor="text1"/>
        </w:rPr>
        <w:t>gender-neutral</w:t>
      </w:r>
      <w:r w:rsidRPr="009274EE">
        <w:rPr>
          <w:rFonts w:ascii="Calibri" w:eastAsia="Calibri" w:hAnsi="Calibri" w:cs="Calibri"/>
          <w:color w:val="000000" w:themeColor="text1"/>
        </w:rPr>
        <w:t xml:space="preserve"> </w:t>
      </w:r>
      <w:r w:rsidR="00C04A64" w:rsidRPr="009274EE">
        <w:rPr>
          <w:rFonts w:ascii="Calibri" w:eastAsia="Calibri" w:hAnsi="Calibri" w:cs="Calibri"/>
          <w:color w:val="000000" w:themeColor="text1"/>
        </w:rPr>
        <w:t>concepts</w:t>
      </w:r>
      <w:r w:rsidRPr="009274EE">
        <w:rPr>
          <w:rFonts w:ascii="Calibri" w:eastAsia="Calibri" w:hAnsi="Calibri" w:cs="Calibri"/>
          <w:color w:val="000000" w:themeColor="text1"/>
        </w:rPr>
        <w:t xml:space="preserve"> (in terms of theme and graphics) that should appeal to girls</w:t>
      </w:r>
      <w:r w:rsidR="00537B8D" w:rsidRPr="009274EE">
        <w:rPr>
          <w:rFonts w:ascii="Calibri" w:eastAsia="Calibri" w:hAnsi="Calibri" w:cs="Calibri"/>
          <w:color w:val="000000" w:themeColor="text1"/>
        </w:rPr>
        <w:t>,</w:t>
      </w:r>
      <w:r w:rsidRPr="009274EE">
        <w:rPr>
          <w:rFonts w:ascii="Calibri" w:eastAsia="Calibri" w:hAnsi="Calibri" w:cs="Calibri"/>
          <w:color w:val="000000" w:themeColor="text1"/>
        </w:rPr>
        <w:t xml:space="preserve"> as much as boys</w:t>
      </w:r>
      <w:r w:rsidR="00537B8D" w:rsidRPr="009274EE">
        <w:rPr>
          <w:rFonts w:ascii="Calibri" w:eastAsia="Calibri" w:hAnsi="Calibri" w:cs="Calibri"/>
          <w:color w:val="000000" w:themeColor="text1"/>
        </w:rPr>
        <w:t xml:space="preserve"> (</w:t>
      </w:r>
      <w:r w:rsidR="00C04A64" w:rsidRPr="009274EE">
        <w:rPr>
          <w:rFonts w:ascii="Calibri" w:eastAsia="Calibri" w:hAnsi="Calibri" w:cs="Calibri"/>
          <w:color w:val="000000" w:themeColor="text1"/>
        </w:rPr>
        <w:t>applying elements of humour and cartoon style graphics as a source of common interest</w:t>
      </w:r>
      <w:r w:rsidR="00537B8D" w:rsidRPr="009274EE">
        <w:rPr>
          <w:rFonts w:ascii="Calibri" w:eastAsia="Calibri" w:hAnsi="Calibri" w:cs="Calibri"/>
          <w:color w:val="000000" w:themeColor="text1"/>
        </w:rPr>
        <w:t>)</w:t>
      </w:r>
      <w:r w:rsidR="00C04A64" w:rsidRPr="009274EE">
        <w:rPr>
          <w:rFonts w:ascii="Calibri" w:eastAsia="Calibri" w:hAnsi="Calibri" w:cs="Calibri"/>
          <w:color w:val="000000" w:themeColor="text1"/>
        </w:rPr>
        <w:t>.</w:t>
      </w:r>
    </w:p>
    <w:p w14:paraId="375B6647" w14:textId="7E9ED6B1" w:rsidR="00C04A64" w:rsidRPr="009274EE" w:rsidRDefault="00C04A64" w:rsidP="005E083D">
      <w:pPr>
        <w:pStyle w:val="ListParagraph"/>
        <w:numPr>
          <w:ilvl w:val="0"/>
          <w:numId w:val="17"/>
        </w:numPr>
        <w:jc w:val="both"/>
        <w:rPr>
          <w:rFonts w:ascii="Calibri" w:eastAsia="Calibri" w:hAnsi="Calibri" w:cs="Calibri"/>
          <w:rPrChange w:id="253" w:author="Alex Lorimer" w:date="2016-01-19T23:44:00Z">
            <w:rPr>
              <w:rFonts w:ascii="Calibri" w:eastAsia="Calibri" w:hAnsi="Calibri" w:cs="Calibri"/>
              <w:color w:val="000000" w:themeColor="text1"/>
            </w:rPr>
          </w:rPrChange>
        </w:rPr>
      </w:pPr>
      <w:r w:rsidRPr="009274EE">
        <w:rPr>
          <w:rFonts w:ascii="Calibri" w:eastAsia="Calibri" w:hAnsi="Calibri" w:cs="Calibri"/>
          <w:color w:val="000000" w:themeColor="text1"/>
        </w:rPr>
        <w:t>To establish a</w:t>
      </w:r>
      <w:r w:rsidR="00537B8D" w:rsidRPr="009274EE">
        <w:rPr>
          <w:rFonts w:ascii="Calibri" w:eastAsia="Calibri" w:hAnsi="Calibri" w:cs="Calibri"/>
          <w:color w:val="000000" w:themeColor="text1"/>
        </w:rPr>
        <w:t xml:space="preserve"> </w:t>
      </w:r>
      <w:r w:rsidRPr="009274EE">
        <w:rPr>
          <w:rFonts w:ascii="Calibri" w:eastAsia="Calibri" w:hAnsi="Calibri" w:cs="Calibri"/>
          <w:color w:val="000000" w:themeColor="text1"/>
        </w:rPr>
        <w:t xml:space="preserve">framework </w:t>
      </w:r>
      <w:r w:rsidR="00537B8D" w:rsidRPr="009274EE">
        <w:rPr>
          <w:rFonts w:ascii="Calibri" w:eastAsia="Calibri" w:hAnsi="Calibri" w:cs="Calibri"/>
          <w:color w:val="000000" w:themeColor="text1"/>
        </w:rPr>
        <w:t>into</w:t>
      </w:r>
      <w:r w:rsidRPr="009274EE">
        <w:rPr>
          <w:rFonts w:ascii="Calibri" w:eastAsia="Calibri" w:hAnsi="Calibri" w:cs="Calibri"/>
          <w:color w:val="000000" w:themeColor="text1"/>
        </w:rPr>
        <w:t xml:space="preserve"> which </w:t>
      </w:r>
      <w:r w:rsidR="00537B8D" w:rsidRPr="009274EE">
        <w:rPr>
          <w:rFonts w:ascii="Calibri" w:eastAsia="Calibri" w:hAnsi="Calibri" w:cs="Calibri"/>
          <w:color w:val="000000" w:themeColor="text1"/>
        </w:rPr>
        <w:t>progressive stories, challenges and tutorials could be easily added and extend.</w:t>
      </w:r>
    </w:p>
    <w:p w14:paraId="36F87687" w14:textId="41602320" w:rsidR="00C04A64" w:rsidRPr="009274EE" w:rsidRDefault="00C04A64" w:rsidP="061FBB1F">
      <w:pPr>
        <w:pStyle w:val="ListParagraph"/>
        <w:numPr>
          <w:ilvl w:val="0"/>
          <w:numId w:val="17"/>
        </w:numPr>
        <w:jc w:val="both"/>
        <w:rPr>
          <w:rFonts w:ascii="Calibri" w:eastAsia="Calibri" w:hAnsi="Calibri" w:cs="Calibri"/>
        </w:rPr>
      </w:pPr>
      <w:r w:rsidRPr="009274EE">
        <w:rPr>
          <w:rFonts w:ascii="Calibri" w:eastAsia="Calibri" w:hAnsi="Calibri" w:cs="Calibri"/>
          <w:rPrChange w:id="254" w:author="Alex Lorimer" w:date="2016-01-19T23:44:00Z">
            <w:rPr>
              <w:rFonts w:ascii="Calibri" w:hAnsi="Calibri"/>
            </w:rPr>
          </w:rPrChange>
        </w:rPr>
        <w:t xml:space="preserve">To produce a visually rich, responsive game, with sufficient depth to </w:t>
      </w:r>
      <w:r w:rsidR="00537B8D" w:rsidRPr="009274EE">
        <w:rPr>
          <w:rFonts w:ascii="Calibri" w:eastAsia="Calibri" w:hAnsi="Calibri" w:cs="Calibri"/>
          <w:rPrChange w:id="255" w:author="Alex Lorimer" w:date="2016-01-19T23:44:00Z">
            <w:rPr>
              <w:rFonts w:ascii="Calibri" w:hAnsi="Calibri"/>
            </w:rPr>
          </w:rPrChange>
        </w:rPr>
        <w:t>be enjoyed by children with more coding experience, while being accessible (and forgiving in nature) to absolute beginners.</w:t>
      </w:r>
    </w:p>
    <w:p w14:paraId="41B5A814" w14:textId="36B0EF7B" w:rsidR="00A724D3" w:rsidRDefault="00973FF4">
      <w:pPr>
        <w:jc w:val="both"/>
        <w:rPr>
          <w:ins w:id="256" w:author="Alex Lorimer" w:date="2016-01-21T09:18:00Z"/>
          <w:rFonts w:ascii="Calibri" w:eastAsia="Calibri" w:hAnsi="Calibri" w:cs="Calibri"/>
        </w:rPr>
        <w:pPrChange w:id="257" w:author="Guest" w:date="2016-01-19T19:19:00Z">
          <w:pPr/>
        </w:pPrChange>
      </w:pPr>
      <w:r w:rsidRPr="005E083D">
        <w:rPr>
          <w:rFonts w:ascii="Calibri" w:eastAsia="Calibri,Arial,Times New Roman" w:hAnsi="Calibri" w:cs="Calibri,Arial,Times New Roman"/>
          <w:color w:val="000000" w:themeColor="text1"/>
        </w:rPr>
        <w:t xml:space="preserve">Our overall objective is to </w:t>
      </w:r>
      <w:r w:rsidRPr="005E083D">
        <w:rPr>
          <w:rFonts w:ascii="Calibri" w:eastAsia="Calibri" w:hAnsi="Calibri" w:cs="Calibri"/>
          <w:color w:val="000000" w:themeColor="text1"/>
        </w:rPr>
        <w:t xml:space="preserve">demystify computer science to </w:t>
      </w:r>
      <w:r w:rsidR="00537B8D">
        <w:rPr>
          <w:rFonts w:ascii="Calibri" w:eastAsia="Calibri" w:hAnsi="Calibri" w:cs="Calibri"/>
          <w:color w:val="000000" w:themeColor="text1"/>
        </w:rPr>
        <w:t>Key Stage 3 children</w:t>
      </w:r>
      <w:r w:rsidR="00C04A64">
        <w:rPr>
          <w:rFonts w:ascii="Calibri" w:eastAsia="Calibri" w:hAnsi="Calibri" w:cs="Calibri"/>
          <w:color w:val="000000" w:themeColor="text1"/>
        </w:rPr>
        <w:t xml:space="preserve">, and to </w:t>
      </w:r>
      <w:r w:rsidR="00537B8D">
        <w:rPr>
          <w:rFonts w:ascii="Calibri" w:eastAsia="Calibri" w:hAnsi="Calibri" w:cs="Calibri"/>
          <w:color w:val="000000" w:themeColor="text1"/>
        </w:rPr>
        <w:t>empower</w:t>
      </w:r>
      <w:r w:rsidR="00C04A64" w:rsidRPr="00CA0F70">
        <w:rPr>
          <w:rFonts w:ascii="Calibri" w:eastAsia="Calibri" w:hAnsi="Calibri" w:cs="Calibri"/>
          <w:color w:val="000000" w:themeColor="text1"/>
          <w:rPrChange w:id="258" w:author="Alex Lorimer" w:date="2016-01-19T19:27:00Z">
            <w:rPr>
              <w:rFonts w:eastAsia="Calibri" w:cs="Calibri"/>
              <w:color w:val="000000" w:themeColor="text1"/>
            </w:rPr>
          </w:rPrChange>
        </w:rPr>
        <w:t xml:space="preserve"> </w:t>
      </w:r>
      <w:r w:rsidR="00537B8D">
        <w:rPr>
          <w:rFonts w:ascii="Calibri" w:eastAsia="Calibri" w:hAnsi="Calibri" w:cs="Calibri"/>
          <w:color w:val="000000" w:themeColor="text1"/>
        </w:rPr>
        <w:t>them</w:t>
      </w:r>
      <w:r w:rsidR="00C04A64" w:rsidRPr="00CA0F70">
        <w:rPr>
          <w:rFonts w:ascii="Calibri" w:eastAsia="Calibri" w:hAnsi="Calibri" w:cs="Calibri"/>
          <w:color w:val="000000" w:themeColor="text1"/>
          <w:rPrChange w:id="259" w:author="Alex Lorimer" w:date="2016-01-19T19:27:00Z">
            <w:rPr>
              <w:rFonts w:eastAsia="Calibri" w:cs="Calibri"/>
              <w:color w:val="000000" w:themeColor="text1"/>
            </w:rPr>
          </w:rPrChange>
        </w:rPr>
        <w:t xml:space="preserve"> to</w:t>
      </w:r>
      <w:r w:rsidR="00C04A64" w:rsidRPr="00CA0F70">
        <w:rPr>
          <w:rFonts w:ascii="Calibri" w:eastAsia="Calibri" w:hAnsi="Calibri" w:cs="Calibri"/>
          <w:rPrChange w:id="260" w:author="Alex Lorimer" w:date="2016-01-19T19:27:00Z">
            <w:rPr/>
          </w:rPrChange>
        </w:rPr>
        <w:t xml:space="preserve"> </w:t>
      </w:r>
      <w:r w:rsidR="00C04A64" w:rsidRPr="00CA0F70">
        <w:rPr>
          <w:rFonts w:ascii="Calibri" w:eastAsia="Calibri" w:hAnsi="Calibri" w:cs="Calibri"/>
          <w:i/>
          <w:rPrChange w:id="261" w:author="Alex Lorimer" w:date="2016-01-19T19:27:00Z">
            <w:rPr/>
          </w:rPrChange>
        </w:rPr>
        <w:t>“analyse problems in computational terms”</w:t>
      </w:r>
      <w:r w:rsidR="00C04A64" w:rsidRPr="00CA0F70">
        <w:rPr>
          <w:rStyle w:val="FootnoteReference"/>
          <w:rFonts w:ascii="Calibri" w:eastAsia="Calibri" w:hAnsi="Calibri" w:cs="Calibri"/>
          <w:rPrChange w:id="262" w:author="Alex Lorimer" w:date="2016-01-19T19:27:00Z">
            <w:rPr>
              <w:rStyle w:val="FootnoteReference"/>
              <w:rFonts w:ascii="Calibri" w:hAnsi="Calibri"/>
            </w:rPr>
          </w:rPrChange>
        </w:rPr>
        <w:footnoteReference w:id="16"/>
      </w:r>
      <w:r w:rsidR="00C04A64" w:rsidRPr="00CA0F70">
        <w:rPr>
          <w:rFonts w:ascii="Calibri" w:eastAsia="Calibri" w:hAnsi="Calibri" w:cs="Calibri"/>
          <w:rPrChange w:id="269" w:author="Alex Lorimer" w:date="2016-01-19T19:27:00Z">
            <w:rPr>
              <w:rFonts w:ascii="Calibri" w:hAnsi="Calibri"/>
            </w:rPr>
          </w:rPrChange>
        </w:rPr>
        <w:t xml:space="preserve"> </w:t>
      </w:r>
      <w:r w:rsidR="00625620" w:rsidRPr="00CA0F70">
        <w:rPr>
          <w:rFonts w:ascii="Calibri" w:eastAsia="Calibri" w:hAnsi="Calibri" w:cs="Calibri"/>
          <w:rPrChange w:id="270" w:author="Alex Lorimer" w:date="2016-01-19T19:27:00Z">
            <w:rPr>
              <w:rFonts w:ascii="Calibri" w:hAnsi="Calibri"/>
            </w:rPr>
          </w:rPrChange>
        </w:rPr>
        <w:t>through</w:t>
      </w:r>
      <w:r w:rsidR="00C04A64" w:rsidRPr="00CA0F70">
        <w:rPr>
          <w:rFonts w:ascii="Calibri" w:eastAsia="Calibri" w:hAnsi="Calibri" w:cs="Calibri"/>
          <w:rPrChange w:id="271" w:author="Alex Lorimer" w:date="2016-01-19T19:27:00Z">
            <w:rPr>
              <w:rFonts w:ascii="Calibri" w:hAnsi="Calibri"/>
            </w:rPr>
          </w:rPrChange>
        </w:rPr>
        <w:t xml:space="preserve"> </w:t>
      </w:r>
      <w:r w:rsidR="00537B8D" w:rsidRPr="00CA0F70">
        <w:rPr>
          <w:rFonts w:ascii="Calibri" w:eastAsia="Calibri" w:hAnsi="Calibri" w:cs="Calibri"/>
          <w:rPrChange w:id="272" w:author="Alex Lorimer" w:date="2016-01-19T19:27:00Z">
            <w:rPr>
              <w:rFonts w:ascii="Calibri" w:hAnsi="Calibri"/>
            </w:rPr>
          </w:rPrChange>
        </w:rPr>
        <w:t>building</w:t>
      </w:r>
      <w:r w:rsidR="00C04A64" w:rsidRPr="061FBB1F">
        <w:rPr>
          <w:rFonts w:ascii="Calibri" w:eastAsia="Calibri" w:hAnsi="Calibri" w:cs="Calibri"/>
          <w:rPrChange w:id="273" w:author="Guest" w:date="2016-01-19T18:33:00Z">
            <w:rPr/>
          </w:rPrChange>
        </w:rPr>
        <w:t xml:space="preserve"> a</w:t>
      </w:r>
      <w:r w:rsidR="00537B8D" w:rsidRPr="061FBB1F">
        <w:rPr>
          <w:rFonts w:ascii="Calibri" w:eastAsia="Calibri" w:hAnsi="Calibri" w:cs="Calibri"/>
          <w:rPrChange w:id="274" w:author="Guest" w:date="2016-01-19T18:33:00Z">
            <w:rPr>
              <w:rFonts w:ascii="Calibri" w:hAnsi="Calibri"/>
            </w:rPr>
          </w:rPrChange>
        </w:rPr>
        <w:t xml:space="preserve"> simple understanding of </w:t>
      </w:r>
      <w:r w:rsidR="00C04A64" w:rsidRPr="061FBB1F">
        <w:rPr>
          <w:rFonts w:ascii="Calibri" w:eastAsia="Calibri" w:hAnsi="Calibri" w:cs="Calibri"/>
          <w:rPrChange w:id="275" w:author="Guest" w:date="2016-01-19T18:33:00Z">
            <w:rPr/>
          </w:rPrChange>
        </w:rPr>
        <w:t xml:space="preserve">algorithms and </w:t>
      </w:r>
      <w:r w:rsidR="00537B8D" w:rsidRPr="061FBB1F">
        <w:rPr>
          <w:rFonts w:ascii="Calibri" w:eastAsia="Calibri" w:hAnsi="Calibri" w:cs="Calibri"/>
          <w:rPrChange w:id="276" w:author="Guest" w:date="2016-01-19T18:33:00Z">
            <w:rPr>
              <w:rFonts w:ascii="Calibri" w:hAnsi="Calibri"/>
            </w:rPr>
          </w:rPrChange>
        </w:rPr>
        <w:t>Boolean</w:t>
      </w:r>
      <w:r w:rsidR="00C04A64" w:rsidRPr="061FBB1F">
        <w:rPr>
          <w:rFonts w:ascii="Calibri" w:eastAsia="Calibri" w:hAnsi="Calibri" w:cs="Calibri"/>
          <w:rPrChange w:id="277" w:author="Guest" w:date="2016-01-19T18:33:00Z">
            <w:rPr/>
          </w:rPrChange>
        </w:rPr>
        <w:t xml:space="preserve"> logic (</w:t>
      </w:r>
      <w:r w:rsidR="00CA0F70">
        <w:rPr>
          <w:rFonts w:ascii="Calibri" w:eastAsia="Calibri" w:hAnsi="Calibri" w:cs="Calibri"/>
        </w:rPr>
        <w:t>key objectives as defined by</w:t>
      </w:r>
      <w:r w:rsidR="00CA0F70" w:rsidRPr="061FBB1F">
        <w:rPr>
          <w:rFonts w:ascii="Calibri" w:eastAsia="Calibri" w:hAnsi="Calibri" w:cs="Calibri"/>
        </w:rPr>
        <w:t xml:space="preserve"> the </w:t>
      </w:r>
      <w:r w:rsidR="00CA0F70">
        <w:rPr>
          <w:rFonts w:ascii="Calibri" w:eastAsia="Calibri" w:hAnsi="Calibri" w:cs="Calibri"/>
        </w:rPr>
        <w:t>recent UK</w:t>
      </w:r>
      <w:r w:rsidR="00CA0F70" w:rsidRPr="061FBB1F">
        <w:rPr>
          <w:rFonts w:ascii="Calibri" w:eastAsia="Calibri" w:hAnsi="Calibri" w:cs="Calibri"/>
        </w:rPr>
        <w:t xml:space="preserve"> curriculum reforms</w:t>
      </w:r>
      <w:r w:rsidR="00C04A64" w:rsidRPr="061FBB1F">
        <w:rPr>
          <w:rFonts w:ascii="Calibri" w:eastAsia="Calibri" w:hAnsi="Calibri" w:cs="Calibri"/>
          <w:rPrChange w:id="278" w:author="Guest" w:date="2016-01-19T18:33:00Z">
            <w:rPr/>
          </w:rPrChange>
        </w:rPr>
        <w:t>).</w:t>
      </w:r>
      <w:ins w:id="279" w:author="Alex Lorimer" w:date="2016-01-21T09:51:00Z">
        <w:r w:rsidR="00891460">
          <w:rPr>
            <w:rFonts w:ascii="Calibri" w:eastAsia="Calibri" w:hAnsi="Calibri" w:cs="Calibri"/>
          </w:rPr>
          <w:t xml:space="preserve"> </w:t>
        </w:r>
      </w:ins>
      <w:ins w:id="280" w:author="Alex Lorimer" w:date="2016-01-21T09:53:00Z">
        <w:r w:rsidR="00891460">
          <w:rPr>
            <w:rFonts w:ascii="Calibri" w:eastAsia="Calibri" w:hAnsi="Calibri" w:cs="Calibri"/>
          </w:rPr>
          <w:t>A secondary</w:t>
        </w:r>
      </w:ins>
      <w:ins w:id="281" w:author="Alex Lorimer" w:date="2016-01-21T09:51:00Z">
        <w:r w:rsidR="00891460">
          <w:rPr>
            <w:rFonts w:ascii="Calibri" w:eastAsia="Calibri" w:hAnsi="Calibri" w:cs="Calibri"/>
          </w:rPr>
          <w:t xml:space="preserve"> objective is t</w:t>
        </w:r>
      </w:ins>
      <w:ins w:id="282" w:author="Alex Lorimer" w:date="2016-01-21T09:52:00Z">
        <w:r w:rsidR="00891460">
          <w:rPr>
            <w:rFonts w:ascii="Calibri" w:eastAsia="Calibri" w:hAnsi="Calibri" w:cs="Calibri"/>
          </w:rPr>
          <w:t xml:space="preserve">o finish a well-polished, playable prototype </w:t>
        </w:r>
      </w:ins>
      <w:ins w:id="283" w:author="Alex Lorimer" w:date="2016-01-21T09:54:00Z">
        <w:r w:rsidR="00891460">
          <w:rPr>
            <w:rFonts w:ascii="Calibri" w:eastAsia="Calibri" w:hAnsi="Calibri" w:cs="Calibri"/>
          </w:rPr>
          <w:t>of this game by the necessary deadline (22/01/26).</w:t>
        </w:r>
      </w:ins>
    </w:p>
    <w:p w14:paraId="778E6A02" w14:textId="70FDE779" w:rsidR="00C04A64" w:rsidRPr="00C04A64" w:rsidRDefault="4136A359" w:rsidP="005E083D">
      <w:pPr>
        <w:jc w:val="both"/>
        <w:rPr>
          <w:ins w:id="284" w:author="Alex Lorimer" w:date="2016-01-19T12:22:00Z"/>
          <w:del w:id="285" w:author="Guest" w:date="2016-01-19T19:19:00Z"/>
          <w:rFonts w:ascii="Calibri" w:hAnsi="Calibri"/>
          <w:rPrChange w:id="286" w:author="Alex Lorimer" w:date="2016-01-19T12:22:00Z">
            <w:rPr>
              <w:ins w:id="287" w:author="Alex Lorimer" w:date="2016-01-19T12:22:00Z"/>
              <w:del w:id="288" w:author="Guest" w:date="2016-01-19T19:19:00Z"/>
            </w:rPr>
          </w:rPrChange>
        </w:rPr>
      </w:pPr>
      <w:ins w:id="289" w:author="Guest" w:date="2016-01-19T19:19:00Z">
        <w:del w:id="290" w:author="Alex Lorimer" w:date="2016-01-21T09:18:00Z">
          <w:r w:rsidRPr="4136A359" w:rsidDel="00A724D3">
            <w:rPr>
              <w:rFonts w:ascii="Calibri" w:eastAsia="Calibri" w:hAnsi="Calibri" w:cs="Calibri"/>
              <w:rPrChange w:id="291" w:author="Guest" w:date="2016-01-19T19:19:00Z">
                <w:rPr/>
              </w:rPrChange>
            </w:rPr>
            <w:lastRenderedPageBreak/>
            <w:delText>.</w:delText>
          </w:r>
        </w:del>
      </w:ins>
    </w:p>
    <w:p w14:paraId="1DFB5226" w14:textId="7F73BB8A" w:rsidR="4136A359" w:rsidDel="005176E7" w:rsidRDefault="4136A359">
      <w:pPr>
        <w:jc w:val="both"/>
        <w:rPr>
          <w:del w:id="292" w:author="Alex Lorimer" w:date="2016-01-21T09:49:00Z"/>
        </w:rPr>
        <w:pPrChange w:id="293" w:author="Guest" w:date="2016-01-19T19:19:00Z">
          <w:pPr/>
        </w:pPrChange>
      </w:pPr>
    </w:p>
    <w:p w14:paraId="5E63C777" w14:textId="4B7E2B3F" w:rsidR="00E075C3" w:rsidRPr="001D6A8A" w:rsidRDefault="00E075C3" w:rsidP="000800E0">
      <w:pPr>
        <w:pStyle w:val="Title"/>
        <w:rPr>
          <w:ins w:id="294" w:author="Alex Lorimer" w:date="2016-01-19T12:53:00Z"/>
          <w:rFonts w:ascii="Calibri" w:hAnsi="Calibri"/>
          <w:b/>
          <w:color w:val="CD8C06" w:themeColor="accent1" w:themeShade="BF"/>
          <w:sz w:val="36"/>
          <w:szCs w:val="32"/>
        </w:rPr>
      </w:pPr>
      <w:r w:rsidRPr="001D6A8A">
        <w:rPr>
          <w:rFonts w:ascii="Calibri" w:eastAsia="Calibri" w:hAnsi="Calibri" w:cs="Calibri"/>
          <w:b/>
          <w:bCs/>
          <w:color w:val="CD8C06" w:themeColor="accent1" w:themeShade="BF"/>
          <w:sz w:val="36"/>
          <w:szCs w:val="36"/>
        </w:rPr>
        <w:t>Concept Development</w:t>
      </w:r>
      <w:r w:rsidRPr="001D6A8A">
        <w:rPr>
          <w:rFonts w:ascii="Calibri" w:hAnsi="Calibri"/>
          <w:b/>
          <w:color w:val="CD8C06" w:themeColor="accent1" w:themeShade="BF"/>
          <w:sz w:val="36"/>
          <w:szCs w:val="32"/>
        </w:rPr>
        <w:tab/>
      </w:r>
      <w:r w:rsidRPr="061FBB1F">
        <w:rPr>
          <w:rFonts w:ascii="Calibri" w:eastAsia="Calibri" w:hAnsi="Calibri" w:cs="Calibri"/>
          <w:b/>
          <w:bCs/>
          <w:color w:val="CD8C06" w:themeColor="accent1" w:themeShade="BF"/>
          <w:sz w:val="36"/>
          <w:szCs w:val="36"/>
          <w:rPrChange w:id="295" w:author="Guest" w:date="2016-01-19T18:33:00Z">
            <w:rPr>
              <w:rFonts w:ascii="Calibri" w:hAnsi="Calibri"/>
              <w:b/>
              <w:color w:val="CD8C06" w:themeColor="accent1" w:themeShade="BF"/>
              <w:sz w:val="36"/>
              <w:szCs w:val="32"/>
            </w:rPr>
          </w:rPrChange>
        </w:rPr>
        <w:t>2.0</w:t>
      </w:r>
    </w:p>
    <w:p w14:paraId="14B8A3B6" w14:textId="586655E8" w:rsidR="001D6A8A" w:rsidRPr="001D6A8A" w:rsidRDefault="006C2CC6" w:rsidP="00062F2D">
      <w:pPr>
        <w:pStyle w:val="Heading1"/>
        <w:rPr>
          <w:rFonts w:ascii="Calibri" w:hAnsi="Calibri"/>
          <w:sz w:val="32"/>
          <w:szCs w:val="24"/>
          <w:rPrChange w:id="296" w:author="Alex Lorimer" w:date="2016-01-19T13:01:00Z">
            <w:rPr>
              <w:rFonts w:asciiTheme="minorHAnsi" w:hAnsiTheme="minorHAnsi"/>
              <w:sz w:val="32"/>
              <w:szCs w:val="24"/>
            </w:rPr>
          </w:rPrChange>
        </w:rPr>
      </w:pPr>
      <w:r w:rsidRPr="061FBB1F">
        <w:rPr>
          <w:rFonts w:ascii="Calibri" w:eastAsia="Calibri" w:hAnsi="Calibri" w:cs="Calibri"/>
          <w:rPrChange w:id="297" w:author="Guest" w:date="2016-01-19T18:33:00Z">
            <w:rPr>
              <w:rFonts w:ascii="Calibri" w:eastAsia="Calibri" w:hAnsi="Calibri" w:cs="Calibri"/>
              <w:sz w:val="22"/>
              <w:szCs w:val="22"/>
            </w:rPr>
          </w:rPrChange>
        </w:rPr>
        <w:t>Initial Concepts 2.1</w:t>
      </w:r>
    </w:p>
    <w:p w14:paraId="40FA2B92" w14:textId="1376879D" w:rsidR="001D6A8A" w:rsidRPr="001D6A8A" w:rsidRDefault="00E0159A">
      <w:pPr>
        <w:jc w:val="both"/>
        <w:rPr>
          <w:rFonts w:ascii="Calibri" w:hAnsi="Calibri"/>
          <w:rPrChange w:id="298" w:author="Alex Lorimer" w:date="2016-01-19T13:01:00Z">
            <w:rPr/>
          </w:rPrChange>
        </w:rPr>
        <w:pPrChange w:id="299" w:author="Alex Lorimer" w:date="2016-01-19T13:45:00Z">
          <w:pPr>
            <w:pStyle w:val="Heading1"/>
          </w:pPr>
        </w:pPrChange>
      </w:pPr>
      <w:r w:rsidRPr="061FBB1F">
        <w:rPr>
          <w:rFonts w:ascii="Calibri" w:eastAsia="Calibri" w:hAnsi="Calibri" w:cs="Calibri"/>
          <w:rPrChange w:id="300" w:author="Guest" w:date="2016-01-19T18:33:00Z">
            <w:rPr>
              <w:rFonts w:ascii="Calibri" w:hAnsi="Calibri"/>
              <w:b w:val="0"/>
              <w:bCs w:val="0"/>
            </w:rPr>
          </w:rPrChange>
        </w:rPr>
        <w:t xml:space="preserve">We began to develop concepts for this project </w:t>
      </w:r>
      <w:r w:rsidR="00FA7DA1" w:rsidRPr="061FBB1F">
        <w:rPr>
          <w:rFonts w:ascii="Calibri" w:eastAsia="Calibri" w:hAnsi="Calibri" w:cs="Calibri"/>
          <w:rPrChange w:id="301" w:author="Guest" w:date="2016-01-19T18:33:00Z">
            <w:rPr>
              <w:rFonts w:ascii="Calibri" w:hAnsi="Calibri"/>
              <w:b w:val="0"/>
              <w:bCs w:val="0"/>
            </w:rPr>
          </w:rPrChange>
        </w:rPr>
        <w:t>while</w:t>
      </w:r>
      <w:r w:rsidRPr="061FBB1F">
        <w:rPr>
          <w:rFonts w:ascii="Calibri" w:eastAsia="Calibri" w:hAnsi="Calibri" w:cs="Calibri"/>
          <w:rPrChange w:id="302" w:author="Guest" w:date="2016-01-19T18:33:00Z">
            <w:rPr>
              <w:rFonts w:ascii="Calibri" w:hAnsi="Calibri"/>
              <w:b w:val="0"/>
              <w:bCs w:val="0"/>
            </w:rPr>
          </w:rPrChange>
        </w:rPr>
        <w:t xml:space="preserve"> gathering secondary research on the state of computer science education. The three</w:t>
      </w:r>
      <w:r w:rsidR="00F12900" w:rsidRPr="061FBB1F">
        <w:rPr>
          <w:rFonts w:ascii="Calibri" w:eastAsia="Calibri" w:hAnsi="Calibri" w:cs="Calibri"/>
          <w:rPrChange w:id="303" w:author="Guest" w:date="2016-01-19T18:33:00Z">
            <w:rPr>
              <w:rFonts w:ascii="Calibri" w:hAnsi="Calibri"/>
              <w:b w:val="0"/>
              <w:bCs w:val="0"/>
            </w:rPr>
          </w:rPrChange>
        </w:rPr>
        <w:t xml:space="preserve"> that are </w:t>
      </w:r>
      <w:r w:rsidRPr="061FBB1F">
        <w:rPr>
          <w:rFonts w:ascii="Calibri" w:eastAsia="Calibri" w:hAnsi="Calibri" w:cs="Calibri"/>
          <w:rPrChange w:id="304" w:author="Guest" w:date="2016-01-19T18:33:00Z">
            <w:rPr>
              <w:rFonts w:ascii="Calibri" w:hAnsi="Calibri"/>
              <w:b w:val="0"/>
              <w:bCs w:val="0"/>
            </w:rPr>
          </w:rPrChange>
        </w:rPr>
        <w:t>briefly</w:t>
      </w:r>
      <w:r w:rsidR="00667B00" w:rsidRPr="061FBB1F">
        <w:rPr>
          <w:rFonts w:ascii="Calibri" w:eastAsia="Calibri" w:hAnsi="Calibri" w:cs="Calibri"/>
          <w:rPrChange w:id="305" w:author="Guest" w:date="2016-01-19T18:33:00Z">
            <w:rPr>
              <w:rFonts w:ascii="Calibri" w:hAnsi="Calibri"/>
              <w:b w:val="0"/>
              <w:bCs w:val="0"/>
            </w:rPr>
          </w:rPrChange>
        </w:rPr>
        <w:t xml:space="preserve"> present</w:t>
      </w:r>
      <w:r w:rsidRPr="061FBB1F">
        <w:rPr>
          <w:rFonts w:ascii="Calibri" w:eastAsia="Calibri" w:hAnsi="Calibri" w:cs="Calibri"/>
          <w:rPrChange w:id="306" w:author="Guest" w:date="2016-01-19T18:33:00Z">
            <w:rPr>
              <w:rFonts w:ascii="Calibri" w:hAnsi="Calibri"/>
              <w:b w:val="0"/>
              <w:bCs w:val="0"/>
            </w:rPr>
          </w:rPrChange>
        </w:rPr>
        <w:t xml:space="preserve"> </w:t>
      </w:r>
      <w:r w:rsidR="00667B00" w:rsidRPr="061FBB1F">
        <w:rPr>
          <w:rFonts w:ascii="Calibri" w:eastAsia="Calibri" w:hAnsi="Calibri" w:cs="Calibri"/>
          <w:rPrChange w:id="307" w:author="Guest" w:date="2016-01-19T18:33:00Z">
            <w:rPr>
              <w:rFonts w:ascii="Calibri" w:hAnsi="Calibri"/>
              <w:b w:val="0"/>
              <w:bCs w:val="0"/>
            </w:rPr>
          </w:rPrChange>
        </w:rPr>
        <w:t>in this section</w:t>
      </w:r>
      <w:r w:rsidRPr="061FBB1F">
        <w:rPr>
          <w:rFonts w:ascii="Calibri" w:eastAsia="Calibri" w:hAnsi="Calibri" w:cs="Calibri"/>
          <w:rPrChange w:id="308" w:author="Guest" w:date="2016-01-19T18:33:00Z">
            <w:rPr>
              <w:rFonts w:ascii="Calibri" w:hAnsi="Calibri"/>
              <w:b w:val="0"/>
              <w:bCs w:val="0"/>
            </w:rPr>
          </w:rPrChange>
        </w:rPr>
        <w:t xml:space="preserve"> (Text Adventure Game, CPU Puzzle Game</w:t>
      </w:r>
      <w:r w:rsidR="00FA7DA1" w:rsidRPr="061FBB1F">
        <w:rPr>
          <w:rFonts w:ascii="Calibri" w:eastAsia="Calibri" w:hAnsi="Calibri" w:cs="Calibri"/>
          <w:rPrChange w:id="309" w:author="Guest" w:date="2016-01-19T18:33:00Z">
            <w:rPr>
              <w:rFonts w:ascii="Calibri" w:hAnsi="Calibri"/>
              <w:b w:val="0"/>
              <w:bCs w:val="0"/>
            </w:rPr>
          </w:rPrChange>
        </w:rPr>
        <w:t xml:space="preserve"> and </w:t>
      </w:r>
      <w:r w:rsidRPr="061FBB1F">
        <w:rPr>
          <w:rFonts w:ascii="Calibri" w:eastAsia="Calibri" w:hAnsi="Calibri" w:cs="Calibri"/>
          <w:rPrChange w:id="310" w:author="Guest" w:date="2016-01-19T18:33:00Z">
            <w:rPr>
              <w:rFonts w:ascii="Calibri" w:hAnsi="Calibri"/>
              <w:b w:val="0"/>
              <w:bCs w:val="0"/>
            </w:rPr>
          </w:rPrChange>
        </w:rPr>
        <w:t>Bee Game) were simple concepts proposed before our focus group at the Bristol Grammar School.</w:t>
      </w:r>
      <w:r w:rsidR="00667B00" w:rsidRPr="061FBB1F">
        <w:rPr>
          <w:rFonts w:ascii="Calibri" w:eastAsia="Calibri" w:hAnsi="Calibri" w:cs="Calibri"/>
          <w:rPrChange w:id="311" w:author="Guest" w:date="2016-01-19T18:33:00Z">
            <w:rPr>
              <w:rFonts w:ascii="Calibri" w:hAnsi="Calibri"/>
              <w:b w:val="0"/>
              <w:bCs w:val="0"/>
            </w:rPr>
          </w:rPrChange>
        </w:rPr>
        <w:t xml:space="preserve"> </w:t>
      </w:r>
      <w:r w:rsidR="00F12900" w:rsidRPr="061FBB1F">
        <w:rPr>
          <w:rFonts w:ascii="Calibri" w:eastAsia="Calibri" w:hAnsi="Calibri" w:cs="Calibri"/>
          <w:rPrChange w:id="312" w:author="Guest" w:date="2016-01-19T18:33:00Z">
            <w:rPr>
              <w:rFonts w:ascii="Calibri" w:hAnsi="Calibri"/>
              <w:b w:val="0"/>
              <w:bCs w:val="0"/>
            </w:rPr>
          </w:rPrChange>
        </w:rPr>
        <w:t>W</w:t>
      </w:r>
      <w:r w:rsidR="00667B00" w:rsidRPr="061FBB1F">
        <w:rPr>
          <w:rFonts w:ascii="Calibri" w:eastAsia="Calibri" w:hAnsi="Calibri" w:cs="Calibri"/>
          <w:rPrChange w:id="313" w:author="Guest" w:date="2016-01-19T18:33:00Z">
            <w:rPr>
              <w:rFonts w:ascii="Calibri" w:hAnsi="Calibri"/>
              <w:b w:val="0"/>
              <w:bCs w:val="0"/>
            </w:rPr>
          </w:rPrChange>
        </w:rPr>
        <w:t xml:space="preserve">e have applied SWOT analysis in light of our focus group discussions. In section 2.2 (Post Focus-group Concepts) we will show how this </w:t>
      </w:r>
      <w:r w:rsidR="00F12900" w:rsidRPr="061FBB1F">
        <w:rPr>
          <w:rFonts w:ascii="Calibri" w:eastAsia="Calibri" w:hAnsi="Calibri" w:cs="Calibri"/>
          <w:rPrChange w:id="314" w:author="Guest" w:date="2016-01-19T18:33:00Z">
            <w:rPr>
              <w:rFonts w:ascii="Calibri" w:hAnsi="Calibri"/>
              <w:b w:val="0"/>
              <w:bCs w:val="0"/>
            </w:rPr>
          </w:rPrChange>
        </w:rPr>
        <w:t>allowed the ideas</w:t>
      </w:r>
      <w:r w:rsidR="00667B00" w:rsidRPr="061FBB1F">
        <w:rPr>
          <w:rFonts w:ascii="Calibri" w:eastAsia="Calibri" w:hAnsi="Calibri" w:cs="Calibri"/>
          <w:rPrChange w:id="315" w:author="Guest" w:date="2016-01-19T18:33:00Z">
            <w:rPr>
              <w:rFonts w:ascii="Calibri" w:hAnsi="Calibri"/>
              <w:b w:val="0"/>
              <w:bCs w:val="0"/>
            </w:rPr>
          </w:rPrChange>
        </w:rPr>
        <w:t xml:space="preserve"> to morph</w:t>
      </w:r>
      <w:r w:rsidRPr="061FBB1F">
        <w:rPr>
          <w:rFonts w:ascii="Calibri" w:eastAsia="Calibri" w:hAnsi="Calibri" w:cs="Calibri"/>
          <w:rPrChange w:id="316" w:author="Guest" w:date="2016-01-19T18:33:00Z">
            <w:rPr>
              <w:rFonts w:ascii="Calibri" w:hAnsi="Calibri"/>
              <w:b w:val="0"/>
              <w:bCs w:val="0"/>
            </w:rPr>
          </w:rPrChange>
        </w:rPr>
        <w:t xml:space="preserve"> and </w:t>
      </w:r>
      <w:r w:rsidR="00F12900" w:rsidRPr="061FBB1F">
        <w:rPr>
          <w:rFonts w:ascii="Calibri" w:eastAsia="Calibri" w:hAnsi="Calibri" w:cs="Calibri"/>
          <w:rPrChange w:id="317" w:author="Guest" w:date="2016-01-19T18:33:00Z">
            <w:rPr>
              <w:rFonts w:ascii="Calibri" w:hAnsi="Calibri"/>
              <w:b w:val="0"/>
              <w:bCs w:val="0"/>
            </w:rPr>
          </w:rPrChange>
        </w:rPr>
        <w:t xml:space="preserve">develop </w:t>
      </w:r>
      <w:r w:rsidR="00667B00" w:rsidRPr="061FBB1F">
        <w:rPr>
          <w:rFonts w:ascii="Calibri" w:eastAsia="Calibri" w:hAnsi="Calibri" w:cs="Calibri"/>
          <w:rPrChange w:id="318" w:author="Guest" w:date="2016-01-19T18:33:00Z">
            <w:rPr>
              <w:rFonts w:ascii="Calibri" w:hAnsi="Calibri"/>
              <w:b w:val="0"/>
              <w:bCs w:val="0"/>
            </w:rPr>
          </w:rPrChange>
        </w:rPr>
        <w:t>significantly</w:t>
      </w:r>
      <w:r w:rsidRPr="061FBB1F">
        <w:rPr>
          <w:rFonts w:ascii="Calibri" w:eastAsia="Calibri" w:hAnsi="Calibri" w:cs="Calibri"/>
          <w:rPrChange w:id="319" w:author="Guest" w:date="2016-01-19T18:33:00Z">
            <w:rPr>
              <w:rFonts w:ascii="Calibri" w:hAnsi="Calibri"/>
              <w:b w:val="0"/>
              <w:bCs w:val="0"/>
            </w:rPr>
          </w:rPrChange>
        </w:rPr>
        <w:t>, with some sub-concepts</w:t>
      </w:r>
      <w:r w:rsidR="00667B00" w:rsidRPr="061FBB1F">
        <w:rPr>
          <w:rFonts w:ascii="Calibri" w:eastAsia="Calibri" w:hAnsi="Calibri" w:cs="Calibri"/>
          <w:rPrChange w:id="320" w:author="Guest" w:date="2016-01-19T18:33:00Z">
            <w:rPr>
              <w:rFonts w:ascii="Calibri" w:hAnsi="Calibri"/>
              <w:b w:val="0"/>
              <w:bCs w:val="0"/>
            </w:rPr>
          </w:rPrChange>
        </w:rPr>
        <w:t xml:space="preserve"> even</w:t>
      </w:r>
      <w:r w:rsidRPr="061FBB1F">
        <w:rPr>
          <w:rFonts w:ascii="Calibri" w:eastAsia="Calibri" w:hAnsi="Calibri" w:cs="Calibri"/>
          <w:rPrChange w:id="321" w:author="Guest" w:date="2016-01-19T18:33:00Z">
            <w:rPr>
              <w:rFonts w:ascii="Calibri" w:hAnsi="Calibri"/>
              <w:b w:val="0"/>
              <w:bCs w:val="0"/>
            </w:rPr>
          </w:rPrChange>
        </w:rPr>
        <w:t xml:space="preserve"> proposed directly </w:t>
      </w:r>
      <w:r w:rsidR="007E7B1C" w:rsidRPr="061FBB1F">
        <w:rPr>
          <w:rFonts w:ascii="Calibri" w:eastAsia="Calibri" w:hAnsi="Calibri" w:cs="Calibri"/>
          <w:rPrChange w:id="322" w:author="Guest" w:date="2016-01-19T18:33:00Z">
            <w:rPr>
              <w:rFonts w:ascii="Calibri" w:hAnsi="Calibri"/>
              <w:b w:val="0"/>
              <w:bCs w:val="0"/>
            </w:rPr>
          </w:rPrChange>
        </w:rPr>
        <w:t>by</w:t>
      </w:r>
      <w:r w:rsidRPr="061FBB1F">
        <w:rPr>
          <w:rFonts w:ascii="Calibri" w:eastAsia="Calibri" w:hAnsi="Calibri" w:cs="Calibri"/>
          <w:rPrChange w:id="323" w:author="Guest" w:date="2016-01-19T18:33:00Z">
            <w:rPr>
              <w:rFonts w:ascii="Calibri" w:hAnsi="Calibri"/>
              <w:b w:val="0"/>
              <w:bCs w:val="0"/>
            </w:rPr>
          </w:rPrChange>
        </w:rPr>
        <w:t xml:space="preserve"> the pupils</w:t>
      </w:r>
      <w:r w:rsidR="00667B00" w:rsidRPr="061FBB1F">
        <w:rPr>
          <w:rFonts w:ascii="Calibri" w:eastAsia="Calibri" w:hAnsi="Calibri" w:cs="Calibri"/>
          <w:rPrChange w:id="324" w:author="Guest" w:date="2016-01-19T18:33:00Z">
            <w:rPr>
              <w:rFonts w:ascii="Calibri" w:hAnsi="Calibri"/>
              <w:b w:val="0"/>
              <w:bCs w:val="0"/>
            </w:rPr>
          </w:rPrChange>
        </w:rPr>
        <w:t>.</w:t>
      </w:r>
    </w:p>
    <w:p w14:paraId="6737DB79" w14:textId="04F23D68" w:rsidR="00062F2D" w:rsidRPr="001D6A8A" w:rsidRDefault="001D6A8A" w:rsidP="00062F2D">
      <w:pPr>
        <w:pStyle w:val="Heading1"/>
        <w:rPr>
          <w:rFonts w:ascii="Calibri" w:hAnsi="Calibri"/>
          <w:color w:val="9F6200" w:themeColor="text2" w:themeTint="BF"/>
          <w:sz w:val="24"/>
          <w:szCs w:val="24"/>
          <w:rPrChange w:id="325" w:author="Alex Lorimer" w:date="2016-01-19T13:08:00Z">
            <w:rPr>
              <w:rFonts w:asciiTheme="minorHAnsi" w:hAnsiTheme="minorHAnsi"/>
              <w:sz w:val="24"/>
              <w:szCs w:val="24"/>
            </w:rPr>
          </w:rPrChange>
        </w:rPr>
      </w:pPr>
      <w:r w:rsidRPr="000800E0">
        <w:rPr>
          <w:rFonts w:ascii="Calibri" w:hAnsi="Calibri"/>
          <w:color w:val="9F6200" w:themeColor="text2" w:themeTint="BF"/>
          <w:spacing w:val="5"/>
          <w:kern w:val="28"/>
          <w:sz w:val="52"/>
          <w:szCs w:val="52"/>
        </w:rPr>
        <w:tab/>
      </w:r>
      <w:commentRangeStart w:id="326"/>
      <w:r w:rsidR="00062F2D" w:rsidRPr="000800E0">
        <w:rPr>
          <w:rFonts w:ascii="Calibri" w:eastAsia="Calibri" w:hAnsi="Calibri" w:cs="Calibri"/>
          <w:color w:val="9F6200" w:themeColor="text2" w:themeTint="BF"/>
          <w:sz w:val="22"/>
          <w:szCs w:val="22"/>
        </w:rPr>
        <w:t>Text Adventure Game</w:t>
      </w:r>
      <w:commentRangeEnd w:id="326"/>
      <w:r w:rsidR="00B93F3B" w:rsidRPr="000800E0">
        <w:rPr>
          <w:rStyle w:val="CommentReference"/>
          <w:rFonts w:ascii="Calibri" w:eastAsiaTheme="minorHAnsi" w:hAnsi="Calibri" w:cstheme="minorBidi"/>
          <w:b w:val="0"/>
          <w:bCs w:val="0"/>
          <w:color w:val="9F6200" w:themeColor="text2" w:themeTint="BF"/>
        </w:rPr>
        <w:commentReference w:id="326"/>
      </w:r>
      <w:r w:rsidR="00475BB3">
        <w:rPr>
          <w:rFonts w:ascii="Calibri" w:eastAsia="Calibri" w:hAnsi="Calibri" w:cs="Calibri"/>
          <w:color w:val="9F6200" w:themeColor="text2" w:themeTint="BF"/>
          <w:sz w:val="22"/>
          <w:szCs w:val="22"/>
        </w:rPr>
        <w:t xml:space="preserve"> 2.1.1</w:t>
      </w:r>
    </w:p>
    <w:p w14:paraId="65CDD64D" w14:textId="0BD93383" w:rsidR="00B575B2" w:rsidRDefault="00B741BD" w:rsidP="000800E0">
      <w:pPr>
        <w:jc w:val="both"/>
        <w:rPr>
          <w:ins w:id="327" w:author="Alex Lorimer" w:date="2016-01-19T15:19:00Z"/>
          <w:rFonts w:ascii="Calibri" w:hAnsi="Calibri"/>
        </w:rPr>
      </w:pPr>
      <w:r>
        <w:rPr>
          <w:rFonts w:ascii="Calibri" w:hAnsi="Calibri"/>
          <w:noProof/>
          <w:lang w:eastAsia="ja-JP"/>
        </w:rPr>
        <mc:AlternateContent>
          <mc:Choice Requires="wpg">
            <w:drawing>
              <wp:anchor distT="0" distB="0" distL="114300" distR="114300" simplePos="0" relativeHeight="251625500" behindDoc="0" locked="0" layoutInCell="1" allowOverlap="1" wp14:anchorId="68EA4147" wp14:editId="2AEAC258">
                <wp:simplePos x="0" y="0"/>
                <wp:positionH relativeFrom="column">
                  <wp:posOffset>3695700</wp:posOffset>
                </wp:positionH>
                <wp:positionV relativeFrom="paragraph">
                  <wp:posOffset>88900</wp:posOffset>
                </wp:positionV>
                <wp:extent cx="2276475" cy="1933575"/>
                <wp:effectExtent l="0" t="0" r="28575" b="28575"/>
                <wp:wrapSquare wrapText="bothSides"/>
                <wp:docPr id="111" name="Group 111"/>
                <wp:cNvGraphicFramePr/>
                <a:graphic xmlns:a="http://schemas.openxmlformats.org/drawingml/2006/main">
                  <a:graphicData uri="http://schemas.microsoft.com/office/word/2010/wordprocessingGroup">
                    <wpg:wgp>
                      <wpg:cNvGrpSpPr/>
                      <wpg:grpSpPr>
                        <a:xfrm>
                          <a:off x="0" y="0"/>
                          <a:ext cx="2276475" cy="1933575"/>
                          <a:chOff x="0" y="0"/>
                          <a:chExt cx="2276475" cy="1933575"/>
                        </a:xfrm>
                      </wpg:grpSpPr>
                      <wps:wsp>
                        <wps:cNvPr id="103" name="Text Box 103"/>
                        <wps:cNvSpPr txBox="1"/>
                        <wps:spPr>
                          <a:xfrm>
                            <a:off x="0" y="0"/>
                            <a:ext cx="2276475" cy="19335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9D6700" w14:textId="1EA7B259" w:rsidR="00170724" w:rsidRDefault="00170724">
                              <w:pPr>
                                <w:rPr>
                                  <w:color w:val="FFFFFF" w:themeColor="background1"/>
                                </w:rPr>
                              </w:pPr>
                              <w:r>
                                <w:rPr>
                                  <w:color w:val="FFFFFF" w:themeColor="background1"/>
                                </w:rPr>
                                <w:t>The zombie wants to eat your brains… what do you do?</w:t>
                              </w:r>
                            </w:p>
                            <w:p w14:paraId="75B0229E" w14:textId="5945EF7E" w:rsidR="00170724" w:rsidRPr="006770D7" w:rsidRDefault="00170724">
                              <w:pPr>
                                <w:rPr>
                                  <w:color w:val="B4E0E2" w:themeColor="accent3" w:themeTint="66"/>
                                  <w:rPrChange w:id="328" w:author="Alex Lorimer" w:date="2016-01-19T19:56:00Z">
                                    <w:rPr/>
                                  </w:rPrChange>
                                </w:rPr>
                              </w:pPr>
                              <w:r w:rsidRPr="006770D7">
                                <w:rPr>
                                  <w:color w:val="B4E0E2" w:themeColor="accent3" w:themeTint="66"/>
                                  <w:rPrChange w:id="329" w:author="Alex Lorimer" w:date="2016-01-19T19:56:00Z">
                                    <w:rPr/>
                                  </w:rPrChange>
                                </w:rPr>
                                <w:t>setSpeed(MAX_SPEED);</w:t>
                              </w:r>
                            </w:p>
                            <w:p w14:paraId="022ED249" w14:textId="66EC03A6" w:rsidR="00170724" w:rsidRPr="006770D7" w:rsidRDefault="00170724">
                              <w:pPr>
                                <w:rPr>
                                  <w:color w:val="B4E0E2" w:themeColor="accent3" w:themeTint="66"/>
                                  <w:rPrChange w:id="330" w:author="Alex Lorimer" w:date="2016-01-19T19:56:00Z">
                                    <w:rPr/>
                                  </w:rPrChange>
                                </w:rPr>
                              </w:pPr>
                              <w:r w:rsidRPr="006770D7">
                                <w:rPr>
                                  <w:color w:val="B4E0E2" w:themeColor="accent3" w:themeTint="66"/>
                                  <w:rPrChange w:id="331" w:author="Alex Lorimer" w:date="2016-01-19T19:56:00Z">
                                    <w:rPr/>
                                  </w:rPrChange>
                                </w:rPr>
                                <w:t>run(LEFT_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Down Arrow 104"/>
                        <wps:cNvSpPr/>
                        <wps:spPr>
                          <a:xfrm rot="8482364">
                            <a:off x="695325" y="866775"/>
                            <a:ext cx="113780" cy="136871"/>
                          </a:xfrm>
                          <a:prstGeom prst="downArrow">
                            <a:avLst>
                              <a:gd name="adj1" fmla="val 50000"/>
                              <a:gd name="adj2" fmla="val 9150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Text Box 105"/>
                        <wps:cNvSpPr txBox="1"/>
                        <wps:spPr>
                          <a:xfrm>
                            <a:off x="1800225" y="1600200"/>
                            <a:ext cx="419100" cy="276225"/>
                          </a:xfrm>
                          <a:prstGeom prst="rect">
                            <a:avLst/>
                          </a:prstGeom>
                          <a:solidFill>
                            <a:schemeClr val="bg1">
                              <a:lumMod val="75000"/>
                            </a:schemeClr>
                          </a:solidFill>
                          <a:ln w="6350">
                            <a:solidFill>
                              <a:prstClr val="black"/>
                            </a:solidFill>
                          </a:ln>
                          <a:effectLst/>
                          <a:scene3d>
                            <a:camera prst="orthographicFront"/>
                            <a:lightRig rig="threePt" dir="t"/>
                          </a:scene3d>
                          <a:sp3d extrusionH="19050" contourW="25400">
                            <a:bevelB w="120650" h="120650" prst="angle"/>
                            <a:contourClr>
                              <a:schemeClr val="bg1">
                                <a:lumMod val="95000"/>
                              </a:schemeClr>
                            </a:contourClr>
                          </a:sp3d>
                        </wps:spPr>
                        <wps:style>
                          <a:lnRef idx="0">
                            <a:schemeClr val="accent1"/>
                          </a:lnRef>
                          <a:fillRef idx="0">
                            <a:schemeClr val="accent1"/>
                          </a:fillRef>
                          <a:effectRef idx="0">
                            <a:schemeClr val="accent1"/>
                          </a:effectRef>
                          <a:fontRef idx="minor">
                            <a:schemeClr val="dk1"/>
                          </a:fontRef>
                        </wps:style>
                        <wps:txbx>
                          <w:txbxContent>
                            <w:p w14:paraId="3B69D8EF" w14:textId="0090857A" w:rsidR="00170724" w:rsidRDefault="00170724">
                              <w:r>
                                <w:t xml:space="preserve">API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EA4147" id="Group 111" o:spid="_x0000_s1047" style="position:absolute;left:0;text-align:left;margin-left:291pt;margin-top:7pt;width:179.25pt;height:152.25pt;z-index:251625500" coordsize="22764,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">
                <v:shape id="Text Box 103" o:spid="_x0000_s1048" type="#_x0000_t202" style="position:absolute;width:22764;height:19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duMMAA&#10;AADcAAAADwAAAGRycy9kb3ducmV2LnhtbERPTWvCQBC9F/oflhF6qxsVrKSuIoLitUbtdciOSTA7&#10;m2ZHjf56VxB6m8f7nOm8c7W6UBsqzwYG/QQUce5txYWBXbb6nIAKgmyx9kwGbhRgPnt/m2Jq/ZV/&#10;6LKVQsUQDikaKEWaVOuQl+Qw9H1DHLmjbx1KhG2hbYvXGO5qPUySsXZYcWwosaFlSflpe3YGjvJ1&#10;uGWUre+7+/n0twh7/pW9MR+9bvENSqiTf/HLvbFxfjKC5zPxAj1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duMMAAAADcAAAADwAAAAAAAAAAAAAAAACYAgAAZHJzL2Rvd25y&#10;ZXYueG1sUEsFBgAAAAAEAAQA9QAAAIUDAAAAAA==&#10;" fillcolor="black [3213]" strokeweight=".5pt">
                  <v:textbox>
                    <w:txbxContent>
                      <w:p w14:paraId="6A9D6700" w14:textId="1EA7B259" w:rsidR="00170724" w:rsidRDefault="00170724">
                        <w:pPr>
                          <w:rPr>
                            <w:color w:val="FFFFFF" w:themeColor="background1"/>
                          </w:rPr>
                        </w:pPr>
                        <w:r>
                          <w:rPr>
                            <w:color w:val="FFFFFF" w:themeColor="background1"/>
                          </w:rPr>
                          <w:t>The zombie wants to eat your brains… what do you do?</w:t>
                        </w:r>
                      </w:p>
                      <w:p w14:paraId="75B0229E" w14:textId="5945EF7E" w:rsidR="00170724" w:rsidRPr="006770D7" w:rsidRDefault="00170724">
                        <w:pPr>
                          <w:rPr>
                            <w:color w:val="B4E0E2" w:themeColor="accent3" w:themeTint="66"/>
                            <w:rPrChange w:id="337" w:author="Alex Lorimer" w:date="2016-01-19T19:56:00Z">
                              <w:rPr/>
                            </w:rPrChange>
                          </w:rPr>
                        </w:pPr>
                        <w:r w:rsidRPr="006770D7">
                          <w:rPr>
                            <w:color w:val="B4E0E2" w:themeColor="accent3" w:themeTint="66"/>
                            <w:rPrChange w:id="338" w:author="Alex Lorimer" w:date="2016-01-19T19:56:00Z">
                              <w:rPr/>
                            </w:rPrChange>
                          </w:rPr>
                          <w:t>setSpeed(MAX_SPEED);</w:t>
                        </w:r>
                      </w:p>
                      <w:p w14:paraId="022ED249" w14:textId="66EC03A6" w:rsidR="00170724" w:rsidRPr="006770D7" w:rsidRDefault="00170724">
                        <w:pPr>
                          <w:rPr>
                            <w:color w:val="B4E0E2" w:themeColor="accent3" w:themeTint="66"/>
                            <w:rPrChange w:id="339" w:author="Alex Lorimer" w:date="2016-01-19T19:56:00Z">
                              <w:rPr/>
                            </w:rPrChange>
                          </w:rPr>
                        </w:pPr>
                        <w:r w:rsidRPr="006770D7">
                          <w:rPr>
                            <w:color w:val="B4E0E2" w:themeColor="accent3" w:themeTint="66"/>
                            <w:rPrChange w:id="340" w:author="Alex Lorimer" w:date="2016-01-19T19:56:00Z">
                              <w:rPr/>
                            </w:rPrChange>
                          </w:rPr>
                          <w:t>run(</w:t>
                        </w:r>
                        <w:r w:rsidRPr="006770D7">
                          <w:rPr>
                            <w:color w:val="B4E0E2" w:themeColor="accent3" w:themeTint="66"/>
                            <w:rPrChange w:id="341" w:author="Alex Lorimer" w:date="2016-01-19T19:56:00Z">
                              <w:rPr>
                                <w:color w:val="FFFFFF" w:themeColor="background1"/>
                              </w:rPr>
                            </w:rPrChange>
                          </w:rPr>
                          <w:t>LEFT_</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4" o:spid="_x0000_s1049" type="#_x0000_t67" style="position:absolute;left:6953;top:8667;width:1138;height:1369;rotation:926500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hzCMIA&#10;AADcAAAADwAAAGRycy9kb3ducmV2LnhtbERPTWsCMRC9F/wPYQrearaiVVajiFD0oIeuPdTbsBk3&#10;wc1k2aSa/vtGKPQ2j/c5y3VyrbhRH6xnBa+jAgRx7bXlRsHn6f1lDiJEZI2tZ1LwQwHWq8HTEkvt&#10;7/xBtyo2IodwKFGBibErpQy1IYdh5DvizF187zBm2DdS93jP4a6V46J4kw4t5waDHW0N1dfq2yk4&#10;fF1m011y6bg1dmyvWJ3P0io1fE6bBYhIKf6L/9x7necXE3g8ky+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HMIwgAAANwAAAAPAAAAAAAAAAAAAAAAAJgCAABkcnMvZG93&#10;bnJldi54bWxQSwUGAAAAAAQABAD1AAAAhwMAAAAA&#10;" adj="5170" fillcolor="#f8b323 [3204]" strokecolor="#885d04 [1604]" strokeweight="1pt" insetpen="t"/>
                <v:shape id="Text Box 105" o:spid="_x0000_s1050" type="#_x0000_t202" style="position:absolute;left:18002;top:16002;width:419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JiMIA&#10;AADcAAAADwAAAGRycy9kb3ducmV2LnhtbERPS2sCMRC+F/wPYYTeamIfIqtRpFDoQWhdFfQ2bsbN&#10;4maybFJ3++8boeBtPr7nzJe9q8WV2lB51jAeKRDEhTcVlxp224+nKYgQkQ3WnknDLwVYLgYPc8yM&#10;73hD1zyWIoVwyFCDjbHJpAyFJYdh5BvixJ196zAm2JbStNilcFfLZ6Um0mHFqcFiQ++Wikv+4zQc&#10;5Mv4FI/Hdf4tX/fmy64Vd4XWj8N+NQMRqY938b/706T56g1uz6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smIwgAAANwAAAAPAAAAAAAAAAAAAAAAAJgCAABkcnMvZG93&#10;bnJldi54bWxQSwUGAAAAAAQABAD1AAAAhwMAAAAA&#10;" fillcolor="#bfbfbf [2412]" strokeweight=".5pt">
                  <v:textbox>
                    <w:txbxContent>
                      <w:p w14:paraId="3B69D8EF" w14:textId="0090857A" w:rsidR="00170724" w:rsidRDefault="00170724">
                        <w:r>
                          <w:t xml:space="preserve">API </w:t>
                        </w:r>
                      </w:p>
                    </w:txbxContent>
                  </v:textbox>
                </v:shape>
                <w10:wrap type="square"/>
              </v:group>
            </w:pict>
          </mc:Fallback>
        </mc:AlternateContent>
      </w:r>
      <w:r w:rsidR="00FA7DA1" w:rsidRPr="061FBB1F">
        <w:rPr>
          <w:rFonts w:ascii="Calibri" w:eastAsia="Calibri" w:hAnsi="Calibri" w:cs="Calibri"/>
          <w:rPrChange w:id="332" w:author="Guest" w:date="2016-01-19T18:33:00Z">
            <w:rPr>
              <w:rFonts w:ascii="Calibri" w:eastAsiaTheme="majorEastAsia" w:hAnsi="Calibri" w:cstheme="majorBidi"/>
              <w:color w:val="CD8C06" w:themeColor="accent1" w:themeShade="BF"/>
              <w:sz w:val="28"/>
              <w:szCs w:val="28"/>
            </w:rPr>
          </w:rPrChange>
        </w:rPr>
        <w:t>An early concept proposed was</w:t>
      </w:r>
      <w:r w:rsidR="00062F2D" w:rsidRPr="061FBB1F">
        <w:rPr>
          <w:rFonts w:ascii="Calibri" w:eastAsia="Calibri" w:hAnsi="Calibri" w:cs="Calibri"/>
          <w:rPrChange w:id="333" w:author="Guest" w:date="2016-01-19T18:33:00Z">
            <w:rPr>
              <w:rFonts w:asciiTheme="majorHAnsi" w:eastAsiaTheme="majorEastAsia" w:hAnsiTheme="majorHAnsi" w:cstheme="majorBidi"/>
              <w:color w:val="CD8C06" w:themeColor="accent1" w:themeShade="BF"/>
              <w:sz w:val="28"/>
              <w:szCs w:val="28"/>
            </w:rPr>
          </w:rPrChange>
        </w:rPr>
        <w:t xml:space="preserve"> a text </w:t>
      </w:r>
      <w:r w:rsidR="00FA7DA1" w:rsidRPr="061FBB1F">
        <w:rPr>
          <w:rFonts w:ascii="Calibri" w:eastAsia="Calibri" w:hAnsi="Calibri" w:cs="Calibri"/>
          <w:rPrChange w:id="334" w:author="Guest" w:date="2016-01-19T18:33:00Z">
            <w:rPr>
              <w:rFonts w:ascii="Calibri" w:eastAsiaTheme="majorEastAsia" w:hAnsi="Calibri" w:cstheme="majorBidi"/>
              <w:color w:val="CD8C06" w:themeColor="accent1" w:themeShade="BF"/>
              <w:sz w:val="28"/>
              <w:szCs w:val="28"/>
            </w:rPr>
          </w:rPrChange>
        </w:rPr>
        <w:t xml:space="preserve">based </w:t>
      </w:r>
      <w:r w:rsidR="00062F2D" w:rsidRPr="000800E0">
        <w:rPr>
          <w:rFonts w:ascii="Calibri" w:eastAsia="Calibri" w:hAnsi="Calibri" w:cs="Calibri"/>
        </w:rPr>
        <w:t>adventure game</w:t>
      </w:r>
      <w:r w:rsidR="00FA7DA1" w:rsidRPr="000800E0">
        <w:rPr>
          <w:rFonts w:ascii="Calibri" w:eastAsia="Calibri" w:hAnsi="Calibri" w:cs="Calibri"/>
        </w:rPr>
        <w:t xml:space="preserve">, with the idea that many different scenarios and themes would be easy to produce after establishing a general framework. </w:t>
      </w:r>
      <w:r w:rsidR="00A2727D" w:rsidRPr="000800E0">
        <w:rPr>
          <w:rFonts w:ascii="Calibri" w:eastAsia="Calibri" w:hAnsi="Calibri" w:cs="Calibri"/>
        </w:rPr>
        <w:t xml:space="preserve">The idea was to introduce players to programming in a context of their choice; </w:t>
      </w:r>
      <w:r w:rsidR="00C478D5" w:rsidRPr="000800E0">
        <w:rPr>
          <w:rFonts w:ascii="Calibri" w:eastAsia="Calibri" w:hAnsi="Calibri" w:cs="Calibri"/>
        </w:rPr>
        <w:t xml:space="preserve">being </w:t>
      </w:r>
      <w:r w:rsidR="00A2727D" w:rsidRPr="000800E0">
        <w:rPr>
          <w:rFonts w:ascii="Calibri" w:eastAsia="Calibri" w:hAnsi="Calibri" w:cs="Calibri"/>
        </w:rPr>
        <w:t xml:space="preserve">able to control a Rock Star on tour, a soldier in a zombie apocalypse or a wizard fighting enemy trolls. </w:t>
      </w:r>
      <w:r w:rsidR="00FA7DA1" w:rsidRPr="000800E0">
        <w:rPr>
          <w:rFonts w:ascii="Calibri" w:eastAsia="Calibri" w:hAnsi="Calibri" w:cs="Calibri"/>
        </w:rPr>
        <w:t>P</w:t>
      </w:r>
      <w:r w:rsidR="00062F2D" w:rsidRPr="061FBB1F">
        <w:rPr>
          <w:rFonts w:ascii="Calibri" w:eastAsia="Calibri" w:hAnsi="Calibri" w:cs="Calibri"/>
          <w:rPrChange w:id="335" w:author="Guest" w:date="2016-01-19T18:33:00Z">
            <w:rPr>
              <w:rFonts w:asciiTheme="majorHAnsi" w:eastAsiaTheme="majorEastAsia" w:hAnsiTheme="majorHAnsi" w:cstheme="majorBidi"/>
              <w:color w:val="CD8C06" w:themeColor="accent1" w:themeShade="BF"/>
              <w:sz w:val="28"/>
              <w:szCs w:val="28"/>
            </w:rPr>
          </w:rPrChange>
        </w:rPr>
        <w:t>layer</w:t>
      </w:r>
      <w:ins w:id="336" w:author="Alex Lorimer" w:date="2016-01-19T13:36:00Z">
        <w:r w:rsidR="007E7B1C" w:rsidRPr="061FBB1F">
          <w:rPr>
            <w:rFonts w:ascii="Calibri" w:eastAsia="Calibri" w:hAnsi="Calibri" w:cs="Calibri"/>
            <w:rPrChange w:id="337" w:author="Guest" w:date="2016-01-19T18:33:00Z">
              <w:rPr>
                <w:rFonts w:ascii="Calibri" w:eastAsiaTheme="majorEastAsia" w:hAnsi="Calibri" w:cstheme="majorBidi"/>
                <w:color w:val="CD8C06" w:themeColor="accent1" w:themeShade="BF"/>
                <w:sz w:val="28"/>
                <w:szCs w:val="28"/>
              </w:rPr>
            </w:rPrChange>
          </w:rPr>
          <w:t>s</w:t>
        </w:r>
      </w:ins>
      <w:r w:rsidR="00062F2D" w:rsidRPr="061FBB1F">
        <w:rPr>
          <w:rFonts w:ascii="Calibri" w:eastAsia="Calibri" w:hAnsi="Calibri" w:cs="Calibri"/>
          <w:rPrChange w:id="338" w:author="Guest" w:date="2016-01-19T18:33:00Z">
            <w:rPr>
              <w:rFonts w:asciiTheme="majorHAnsi" w:eastAsiaTheme="majorEastAsia" w:hAnsiTheme="majorHAnsi" w:cstheme="majorBidi"/>
              <w:color w:val="CD8C06" w:themeColor="accent1" w:themeShade="BF"/>
              <w:sz w:val="28"/>
              <w:szCs w:val="28"/>
            </w:rPr>
          </w:rPrChange>
        </w:rPr>
        <w:t xml:space="preserve"> would control </w:t>
      </w:r>
      <w:r w:rsidR="00A2727D" w:rsidRPr="061FBB1F">
        <w:rPr>
          <w:rFonts w:ascii="Calibri" w:eastAsia="Calibri" w:hAnsi="Calibri" w:cs="Calibri"/>
          <w:rPrChange w:id="339" w:author="Guest" w:date="2016-01-19T18:33:00Z">
            <w:rPr>
              <w:rFonts w:ascii="Calibri" w:eastAsiaTheme="majorEastAsia" w:hAnsi="Calibri" w:cstheme="majorBidi"/>
              <w:color w:val="CD8C06" w:themeColor="accent1" w:themeShade="BF"/>
              <w:sz w:val="28"/>
              <w:szCs w:val="28"/>
            </w:rPr>
          </w:rPrChange>
        </w:rPr>
        <w:t>these characters</w:t>
      </w:r>
      <w:r w:rsidR="00062F2D" w:rsidRPr="061FBB1F">
        <w:rPr>
          <w:rFonts w:ascii="Calibri" w:eastAsia="Calibri" w:hAnsi="Calibri" w:cs="Calibri"/>
          <w:rPrChange w:id="340" w:author="Guest" w:date="2016-01-19T18:33:00Z">
            <w:rPr>
              <w:rFonts w:asciiTheme="majorHAnsi" w:eastAsiaTheme="majorEastAsia" w:hAnsiTheme="majorHAnsi" w:cstheme="majorBidi"/>
              <w:color w:val="CD8C06" w:themeColor="accent1" w:themeShade="BF"/>
              <w:sz w:val="28"/>
              <w:szCs w:val="28"/>
            </w:rPr>
          </w:rPrChange>
        </w:rPr>
        <w:t xml:space="preserve"> </w:t>
      </w:r>
      <w:r w:rsidR="00A2727D" w:rsidRPr="061FBB1F">
        <w:rPr>
          <w:rFonts w:ascii="Calibri" w:eastAsia="Calibri" w:hAnsi="Calibri" w:cs="Calibri"/>
          <w:rPrChange w:id="341" w:author="Guest" w:date="2016-01-19T18:33:00Z">
            <w:rPr>
              <w:rFonts w:ascii="Calibri" w:eastAsiaTheme="majorEastAsia" w:hAnsi="Calibri" w:cstheme="majorBidi"/>
              <w:color w:val="CD8C06" w:themeColor="accent1" w:themeShade="BF"/>
              <w:sz w:val="28"/>
              <w:szCs w:val="28"/>
            </w:rPr>
          </w:rPrChange>
        </w:rPr>
        <w:t>in the context of a story</w:t>
      </w:r>
      <w:r w:rsidR="007E7B1C" w:rsidRPr="061FBB1F">
        <w:rPr>
          <w:rFonts w:ascii="Calibri" w:eastAsia="Calibri" w:hAnsi="Calibri" w:cs="Calibri"/>
          <w:rPrChange w:id="342" w:author="Guest" w:date="2016-01-19T18:33:00Z">
            <w:rPr>
              <w:rFonts w:ascii="Calibri" w:eastAsiaTheme="majorEastAsia" w:hAnsi="Calibri" w:cstheme="majorBidi"/>
              <w:color w:val="CD8C06" w:themeColor="accent1" w:themeShade="BF"/>
              <w:sz w:val="28"/>
              <w:szCs w:val="28"/>
            </w:rPr>
          </w:rPrChange>
        </w:rPr>
        <w:t xml:space="preserve">, making decisions for that character using general </w:t>
      </w:r>
      <w:r w:rsidR="00FA7DA1" w:rsidRPr="061FBB1F">
        <w:rPr>
          <w:rFonts w:ascii="Calibri" w:eastAsia="Calibri" w:hAnsi="Calibri" w:cs="Calibri"/>
          <w:rPrChange w:id="343" w:author="Guest" w:date="2016-01-19T18:33:00Z">
            <w:rPr>
              <w:rFonts w:ascii="Calibri" w:eastAsiaTheme="majorEastAsia" w:hAnsi="Calibri" w:cstheme="majorBidi"/>
              <w:color w:val="CD8C06" w:themeColor="accent1" w:themeShade="BF"/>
              <w:sz w:val="28"/>
              <w:szCs w:val="28"/>
            </w:rPr>
          </w:rPrChange>
        </w:rPr>
        <w:t xml:space="preserve">programming </w:t>
      </w:r>
      <w:r w:rsidR="007E7B1C" w:rsidRPr="061FBB1F">
        <w:rPr>
          <w:rFonts w:ascii="Calibri" w:eastAsia="Calibri" w:hAnsi="Calibri" w:cs="Calibri"/>
          <w:rPrChange w:id="344" w:author="Guest" w:date="2016-01-19T18:33:00Z">
            <w:rPr>
              <w:rFonts w:ascii="Calibri" w:eastAsiaTheme="majorEastAsia" w:hAnsi="Calibri" w:cstheme="majorBidi"/>
              <w:color w:val="CD8C06" w:themeColor="accent1" w:themeShade="BF"/>
              <w:sz w:val="28"/>
              <w:szCs w:val="28"/>
            </w:rPr>
          </w:rPrChange>
        </w:rPr>
        <w:t>syntax and terminology (employing functions that take variable arguments).</w:t>
      </w:r>
      <w:r w:rsidR="00C478D5" w:rsidRPr="061FBB1F">
        <w:rPr>
          <w:rFonts w:ascii="Calibri" w:eastAsia="Calibri" w:hAnsi="Calibri" w:cs="Calibri"/>
          <w:rPrChange w:id="345" w:author="Guest" w:date="2016-01-19T18:33:00Z">
            <w:rPr>
              <w:rFonts w:ascii="Calibri" w:eastAsiaTheme="majorEastAsia" w:hAnsi="Calibri" w:cstheme="majorBidi"/>
              <w:color w:val="CD8C06" w:themeColor="accent1" w:themeShade="BF"/>
              <w:sz w:val="28"/>
              <w:szCs w:val="28"/>
            </w:rPr>
          </w:rPrChange>
        </w:rPr>
        <w:t xml:space="preserve"> </w:t>
      </w:r>
      <w:r w:rsidR="00A2727D" w:rsidRPr="061FBB1F">
        <w:rPr>
          <w:rFonts w:ascii="Calibri" w:eastAsia="Calibri" w:hAnsi="Calibri" w:cs="Calibri"/>
          <w:rPrChange w:id="346" w:author="Guest" w:date="2016-01-19T18:33:00Z">
            <w:rPr>
              <w:rFonts w:ascii="Calibri" w:eastAsiaTheme="majorEastAsia" w:hAnsi="Calibri" w:cstheme="majorBidi"/>
              <w:color w:val="CD8C06" w:themeColor="accent1" w:themeShade="BF"/>
              <w:sz w:val="28"/>
              <w:szCs w:val="28"/>
            </w:rPr>
          </w:rPrChange>
        </w:rPr>
        <w:t>As an example, a</w:t>
      </w:r>
      <w:r w:rsidR="00062F2D" w:rsidRPr="061FBB1F">
        <w:rPr>
          <w:rFonts w:ascii="Calibri" w:eastAsia="Calibri" w:hAnsi="Calibri" w:cs="Calibri"/>
          <w:rPrChange w:id="347" w:author="Guest" w:date="2016-01-19T18:33:00Z">
            <w:rPr>
              <w:rFonts w:asciiTheme="majorHAnsi" w:eastAsiaTheme="majorEastAsia" w:hAnsiTheme="majorHAnsi" w:cstheme="majorBidi"/>
              <w:color w:val="CD8C06" w:themeColor="accent1" w:themeShade="BF"/>
              <w:sz w:val="28"/>
              <w:szCs w:val="28"/>
            </w:rPr>
          </w:rPrChange>
        </w:rPr>
        <w:t xml:space="preserve"> character</w:t>
      </w:r>
      <w:r w:rsidR="007E7B1C" w:rsidRPr="061FBB1F">
        <w:rPr>
          <w:rFonts w:ascii="Calibri" w:eastAsia="Calibri" w:hAnsi="Calibri" w:cs="Calibri"/>
          <w:rPrChange w:id="348" w:author="Guest" w:date="2016-01-19T18:33:00Z">
            <w:rPr>
              <w:rFonts w:ascii="Calibri" w:eastAsiaTheme="majorEastAsia" w:hAnsi="Calibri" w:cstheme="majorBidi"/>
              <w:color w:val="CD8C06" w:themeColor="accent1" w:themeShade="BF"/>
              <w:sz w:val="28"/>
              <w:szCs w:val="28"/>
            </w:rPr>
          </w:rPrChange>
        </w:rPr>
        <w:t xml:space="preserve"> might be </w:t>
      </w:r>
      <w:r w:rsidR="009F1A15" w:rsidRPr="061FBB1F">
        <w:rPr>
          <w:rFonts w:ascii="Calibri" w:eastAsia="Calibri" w:hAnsi="Calibri" w:cs="Calibri"/>
          <w:rPrChange w:id="349" w:author="Guest" w:date="2016-01-19T18:33:00Z">
            <w:rPr>
              <w:rFonts w:asciiTheme="majorHAnsi" w:eastAsiaTheme="majorEastAsia" w:hAnsiTheme="majorHAnsi" w:cstheme="majorBidi"/>
              <w:color w:val="CD8C06" w:themeColor="accent1" w:themeShade="BF"/>
              <w:sz w:val="28"/>
              <w:szCs w:val="28"/>
            </w:rPr>
          </w:rPrChange>
        </w:rPr>
        <w:t>move</w:t>
      </w:r>
      <w:r w:rsidR="007E7B1C" w:rsidRPr="061FBB1F">
        <w:rPr>
          <w:rFonts w:ascii="Calibri" w:eastAsia="Calibri" w:hAnsi="Calibri" w:cs="Calibri"/>
          <w:rPrChange w:id="350" w:author="Guest" w:date="2016-01-19T18:33:00Z">
            <w:rPr>
              <w:rFonts w:ascii="Calibri" w:eastAsiaTheme="majorEastAsia" w:hAnsi="Calibri" w:cstheme="majorBidi"/>
              <w:color w:val="CD8C06" w:themeColor="accent1" w:themeShade="BF"/>
              <w:sz w:val="28"/>
              <w:szCs w:val="28"/>
            </w:rPr>
          </w:rPrChange>
        </w:rPr>
        <w:t>d</w:t>
      </w:r>
      <w:r w:rsidR="009F1A15" w:rsidRPr="061FBB1F">
        <w:rPr>
          <w:rFonts w:ascii="Calibri" w:eastAsia="Calibri" w:hAnsi="Calibri" w:cs="Calibri"/>
          <w:rPrChange w:id="351" w:author="Guest" w:date="2016-01-19T18:33:00Z">
            <w:rPr>
              <w:rFonts w:asciiTheme="majorHAnsi" w:eastAsiaTheme="majorEastAsia" w:hAnsiTheme="majorHAnsi" w:cstheme="majorBidi"/>
              <w:color w:val="CD8C06" w:themeColor="accent1" w:themeShade="BF"/>
              <w:sz w:val="28"/>
              <w:szCs w:val="28"/>
            </w:rPr>
          </w:rPrChange>
        </w:rPr>
        <w:t xml:space="preserve"> </w:t>
      </w:r>
      <w:r w:rsidR="00062F2D" w:rsidRPr="061FBB1F">
        <w:rPr>
          <w:rFonts w:ascii="Calibri" w:eastAsia="Calibri" w:hAnsi="Calibri" w:cs="Calibri"/>
          <w:rPrChange w:id="352" w:author="Guest" w:date="2016-01-19T18:33:00Z">
            <w:rPr>
              <w:rFonts w:asciiTheme="majorHAnsi" w:eastAsiaTheme="majorEastAsia" w:hAnsiTheme="majorHAnsi" w:cstheme="majorBidi"/>
              <w:color w:val="CD8C06" w:themeColor="accent1" w:themeShade="BF"/>
              <w:sz w:val="28"/>
              <w:szCs w:val="28"/>
            </w:rPr>
          </w:rPrChange>
        </w:rPr>
        <w:t xml:space="preserve">left or right, </w:t>
      </w:r>
      <w:r w:rsidR="007E7B1C" w:rsidRPr="061FBB1F">
        <w:rPr>
          <w:rFonts w:ascii="Calibri" w:eastAsia="Calibri" w:hAnsi="Calibri" w:cs="Calibri"/>
          <w:rPrChange w:id="353" w:author="Guest" w:date="2016-01-19T18:33:00Z">
            <w:rPr>
              <w:rFonts w:ascii="Calibri" w:eastAsiaTheme="majorEastAsia" w:hAnsi="Calibri" w:cstheme="majorBidi"/>
              <w:color w:val="CD8C06" w:themeColor="accent1" w:themeShade="BF"/>
              <w:sz w:val="28"/>
              <w:szCs w:val="28"/>
            </w:rPr>
          </w:rPrChange>
        </w:rPr>
        <w:t>or instructed to</w:t>
      </w:r>
      <w:r w:rsidR="00062F2D" w:rsidRPr="061FBB1F">
        <w:rPr>
          <w:rFonts w:ascii="Calibri" w:eastAsia="Calibri" w:hAnsi="Calibri" w:cs="Calibri"/>
          <w:rPrChange w:id="354" w:author="Guest" w:date="2016-01-19T18:33:00Z">
            <w:rPr>
              <w:rFonts w:asciiTheme="majorHAnsi" w:eastAsiaTheme="majorEastAsia" w:hAnsiTheme="majorHAnsi" w:cstheme="majorBidi"/>
              <w:color w:val="CD8C06" w:themeColor="accent1" w:themeShade="BF"/>
              <w:sz w:val="28"/>
              <w:szCs w:val="28"/>
            </w:rPr>
          </w:rPrChange>
        </w:rPr>
        <w:t xml:space="preserve"> defend itself against a</w:t>
      </w:r>
      <w:r w:rsidR="007E7B1C" w:rsidRPr="061FBB1F">
        <w:rPr>
          <w:rFonts w:ascii="Calibri" w:eastAsia="Calibri" w:hAnsi="Calibri" w:cs="Calibri"/>
          <w:rPrChange w:id="355" w:author="Guest" w:date="2016-01-19T18:33:00Z">
            <w:rPr>
              <w:rFonts w:ascii="Calibri" w:eastAsiaTheme="majorEastAsia" w:hAnsi="Calibri" w:cstheme="majorBidi"/>
              <w:color w:val="CD8C06" w:themeColor="accent1" w:themeShade="BF"/>
              <w:sz w:val="28"/>
              <w:szCs w:val="28"/>
            </w:rPr>
          </w:rPrChange>
        </w:rPr>
        <w:t xml:space="preserve"> specific</w:t>
      </w:r>
      <w:del w:id="356" w:author="Alex Lorimer" w:date="2016-01-19T13:38:00Z">
        <w:r w:rsidR="00062F2D" w:rsidRPr="001D6A8A" w:rsidDel="007E7B1C">
          <w:rPr>
            <w:rFonts w:ascii="Calibri" w:hAnsi="Calibri"/>
            <w:rPrChange w:id="357" w:author="Alex Lorimer" w:date="2016-01-19T13:01:00Z">
              <w:rPr>
                <w:rFonts w:asciiTheme="majorHAnsi" w:eastAsiaTheme="majorEastAsia" w:hAnsiTheme="majorHAnsi" w:cstheme="majorBidi"/>
                <w:color w:val="CD8C06" w:themeColor="accent1" w:themeShade="BF"/>
                <w:sz w:val="28"/>
                <w:szCs w:val="28"/>
              </w:rPr>
            </w:rPrChange>
          </w:rPr>
          <w:delText>n</w:delText>
        </w:r>
      </w:del>
      <w:r w:rsidR="00062F2D" w:rsidRPr="061FBB1F">
        <w:rPr>
          <w:rFonts w:ascii="Calibri" w:eastAsia="Calibri" w:hAnsi="Calibri" w:cs="Calibri"/>
          <w:rPrChange w:id="358" w:author="Guest" w:date="2016-01-19T18:33:00Z">
            <w:rPr>
              <w:rFonts w:asciiTheme="majorHAnsi" w:eastAsiaTheme="majorEastAsia" w:hAnsiTheme="majorHAnsi" w:cstheme="majorBidi"/>
              <w:color w:val="CD8C06" w:themeColor="accent1" w:themeShade="BF"/>
              <w:sz w:val="28"/>
              <w:szCs w:val="28"/>
            </w:rPr>
          </w:rPrChange>
        </w:rPr>
        <w:t xml:space="preserve"> enemy</w:t>
      </w:r>
      <w:del w:id="359" w:author="Alex Lorimer" w:date="2016-01-19T13:29:00Z">
        <w:r w:rsidR="009F1A15" w:rsidRPr="001D6A8A" w:rsidDel="00FA7DA1">
          <w:rPr>
            <w:rFonts w:ascii="Calibri" w:hAnsi="Calibri"/>
            <w:rPrChange w:id="360" w:author="Alex Lorimer" w:date="2016-01-19T13:01:00Z">
              <w:rPr>
                <w:rFonts w:asciiTheme="majorHAnsi" w:eastAsiaTheme="majorEastAsia" w:hAnsiTheme="majorHAnsi" w:cstheme="majorBidi"/>
                <w:color w:val="CD8C06" w:themeColor="accent1" w:themeShade="BF"/>
                <w:sz w:val="28"/>
                <w:szCs w:val="28"/>
              </w:rPr>
            </w:rPrChange>
          </w:rPr>
          <w:delText>, etc</w:delText>
        </w:r>
      </w:del>
      <w:r w:rsidR="00062F2D" w:rsidRPr="061FBB1F">
        <w:rPr>
          <w:rFonts w:ascii="Calibri" w:eastAsia="Calibri" w:hAnsi="Calibri" w:cs="Calibri"/>
          <w:rPrChange w:id="361" w:author="Guest" w:date="2016-01-19T18:33:00Z">
            <w:rPr>
              <w:rFonts w:asciiTheme="majorHAnsi" w:eastAsiaTheme="majorEastAsia" w:hAnsiTheme="majorHAnsi" w:cstheme="majorBidi"/>
              <w:color w:val="CD8C06" w:themeColor="accent1" w:themeShade="BF"/>
              <w:sz w:val="28"/>
              <w:szCs w:val="28"/>
            </w:rPr>
          </w:rPrChange>
        </w:rPr>
        <w:t xml:space="preserve">. </w:t>
      </w:r>
    </w:p>
    <w:p w14:paraId="6FD1F076" w14:textId="3798168E" w:rsidR="00062F2D" w:rsidRPr="00062F2D" w:rsidRDefault="00062F2D" w:rsidP="000800E0">
      <w:pPr>
        <w:jc w:val="both"/>
        <w:rPr>
          <w:sz w:val="24"/>
          <w:szCs w:val="24"/>
        </w:rPr>
      </w:pPr>
      <w:r w:rsidRPr="061FBB1F">
        <w:rPr>
          <w:rFonts w:ascii="Calibri" w:eastAsia="Calibri" w:hAnsi="Calibri" w:cs="Calibri"/>
          <w:rPrChange w:id="362" w:author="Guest" w:date="2016-01-19T18:33:00Z">
            <w:rPr/>
          </w:rPrChange>
        </w:rPr>
        <w:t>The decision</w:t>
      </w:r>
      <w:ins w:id="363" w:author="Alex Lorimer" w:date="2016-01-19T13:39:00Z">
        <w:r w:rsidR="007E7B1C" w:rsidRPr="061FBB1F">
          <w:rPr>
            <w:rFonts w:ascii="Calibri" w:eastAsia="Calibri" w:hAnsi="Calibri" w:cs="Calibri"/>
            <w:rPrChange w:id="364" w:author="Guest" w:date="2016-01-19T18:33:00Z">
              <w:rPr>
                <w:rFonts w:ascii="Calibri" w:hAnsi="Calibri"/>
              </w:rPr>
            </w:rPrChange>
          </w:rPr>
          <w:t>s</w:t>
        </w:r>
      </w:ins>
      <w:r w:rsidRPr="000800E0">
        <w:rPr>
          <w:rFonts w:ascii="Calibri" w:eastAsia="Calibri" w:hAnsi="Calibri" w:cs="Calibri"/>
        </w:rPr>
        <w:t xml:space="preserve"> </w:t>
      </w:r>
      <w:r w:rsidR="007E7B1C" w:rsidRPr="061FBB1F">
        <w:rPr>
          <w:rFonts w:ascii="Calibri" w:eastAsia="Calibri" w:hAnsi="Calibri" w:cs="Calibri"/>
          <w:rPrChange w:id="365" w:author="Guest" w:date="2016-01-19T18:33:00Z">
            <w:rPr>
              <w:rFonts w:ascii="Calibri" w:hAnsi="Calibri"/>
            </w:rPr>
          </w:rPrChange>
        </w:rPr>
        <w:t xml:space="preserve">made by the </w:t>
      </w:r>
      <w:r w:rsidRPr="061FBB1F">
        <w:rPr>
          <w:rFonts w:ascii="Calibri" w:eastAsia="Calibri" w:hAnsi="Calibri" w:cs="Calibri"/>
          <w:rPrChange w:id="366" w:author="Guest" w:date="2016-01-19T18:33:00Z">
            <w:rPr/>
          </w:rPrChange>
        </w:rPr>
        <w:t xml:space="preserve">player would </w:t>
      </w:r>
      <w:r w:rsidR="007E7B1C" w:rsidRPr="061FBB1F">
        <w:rPr>
          <w:rFonts w:ascii="Calibri" w:eastAsia="Calibri" w:hAnsi="Calibri" w:cs="Calibri"/>
          <w:rPrChange w:id="367" w:author="Guest" w:date="2016-01-19T18:33:00Z">
            <w:rPr>
              <w:rFonts w:ascii="Calibri" w:hAnsi="Calibri"/>
            </w:rPr>
          </w:rPrChange>
        </w:rPr>
        <w:t xml:space="preserve">allow them to either </w:t>
      </w:r>
      <w:r w:rsidRPr="061FBB1F">
        <w:rPr>
          <w:rFonts w:ascii="Calibri" w:eastAsia="Calibri" w:hAnsi="Calibri" w:cs="Calibri"/>
          <w:rPrChange w:id="368" w:author="Guest" w:date="2016-01-19T18:33:00Z">
            <w:rPr/>
          </w:rPrChange>
        </w:rPr>
        <w:t>p</w:t>
      </w:r>
      <w:r w:rsidR="007E7B1C" w:rsidRPr="061FBB1F">
        <w:rPr>
          <w:rFonts w:ascii="Calibri" w:eastAsia="Calibri" w:hAnsi="Calibri" w:cs="Calibri"/>
          <w:rPrChange w:id="369" w:author="Guest" w:date="2016-01-19T18:33:00Z">
            <w:rPr>
              <w:rFonts w:ascii="Calibri" w:hAnsi="Calibri"/>
            </w:rPr>
          </w:rPrChange>
        </w:rPr>
        <w:t>rogress</w:t>
      </w:r>
      <w:r w:rsidRPr="061FBB1F">
        <w:rPr>
          <w:rFonts w:ascii="Calibri" w:eastAsia="Calibri" w:hAnsi="Calibri" w:cs="Calibri"/>
          <w:rPrChange w:id="370" w:author="Guest" w:date="2016-01-19T18:33:00Z">
            <w:rPr/>
          </w:rPrChange>
        </w:rPr>
        <w:t xml:space="preserve"> through the game,</w:t>
      </w:r>
      <w:r w:rsidR="007E7B1C" w:rsidRPr="061FBB1F">
        <w:rPr>
          <w:rFonts w:ascii="Calibri" w:eastAsia="Calibri" w:hAnsi="Calibri" w:cs="Calibri"/>
          <w:rPrChange w:id="371" w:author="Guest" w:date="2016-01-19T18:33:00Z">
            <w:rPr>
              <w:rFonts w:ascii="Calibri" w:hAnsi="Calibri"/>
            </w:rPr>
          </w:rPrChange>
        </w:rPr>
        <w:t xml:space="preserve"> reaching harder challenges,</w:t>
      </w:r>
      <w:r w:rsidRPr="061FBB1F">
        <w:rPr>
          <w:rFonts w:ascii="Calibri" w:eastAsia="Calibri" w:hAnsi="Calibri" w:cs="Calibri"/>
          <w:rPrChange w:id="372" w:author="Guest" w:date="2016-01-19T18:33:00Z">
            <w:rPr/>
          </w:rPrChange>
        </w:rPr>
        <w:t xml:space="preserve"> or move them back in the game</w:t>
      </w:r>
      <w:r w:rsidR="007E7B1C" w:rsidRPr="061FBB1F">
        <w:rPr>
          <w:rFonts w:ascii="Calibri" w:eastAsia="Calibri" w:hAnsi="Calibri" w:cs="Calibri"/>
          <w:rPrChange w:id="373" w:author="Guest" w:date="2016-01-19T18:33:00Z">
            <w:rPr>
              <w:rFonts w:ascii="Calibri" w:hAnsi="Calibri"/>
            </w:rPr>
          </w:rPrChange>
        </w:rPr>
        <w:t xml:space="preserve"> to less sophisticated </w:t>
      </w:r>
      <w:r w:rsidR="00A2727D" w:rsidRPr="061FBB1F">
        <w:rPr>
          <w:rFonts w:ascii="Calibri" w:eastAsia="Calibri" w:hAnsi="Calibri" w:cs="Calibri"/>
          <w:rPrChange w:id="374" w:author="Guest" w:date="2016-01-19T18:33:00Z">
            <w:rPr>
              <w:rFonts w:ascii="Calibri" w:hAnsi="Calibri"/>
            </w:rPr>
          </w:rPrChange>
        </w:rPr>
        <w:t>problems</w:t>
      </w:r>
      <w:r w:rsidRPr="061FBB1F">
        <w:rPr>
          <w:rFonts w:ascii="Calibri" w:eastAsia="Calibri" w:hAnsi="Calibri" w:cs="Calibri"/>
          <w:rPrChange w:id="375" w:author="Guest" w:date="2016-01-19T18:33:00Z">
            <w:rPr/>
          </w:rPrChange>
        </w:rPr>
        <w:t>.</w:t>
      </w:r>
      <w:r w:rsidR="007E7B1C" w:rsidRPr="000800E0">
        <w:rPr>
          <w:rFonts w:ascii="Calibri" w:eastAsia="Calibri" w:hAnsi="Calibri" w:cs="Calibri"/>
        </w:rPr>
        <w:t xml:space="preserve"> In this way the game would accommodate both beginners and children with more experience.</w:t>
      </w:r>
      <w:r w:rsidRPr="061FBB1F">
        <w:rPr>
          <w:rFonts w:ascii="Calibri" w:eastAsia="Calibri" w:hAnsi="Calibri" w:cs="Calibri"/>
          <w:rPrChange w:id="376" w:author="Guest" w:date="2016-01-19T18:33:00Z">
            <w:rPr/>
          </w:rPrChange>
        </w:rPr>
        <w:t xml:space="preserve"> </w:t>
      </w:r>
    </w:p>
    <w:tbl>
      <w:tblPr>
        <w:tblStyle w:val="LightGrid-Accent1"/>
        <w:tblW w:w="0" w:type="auto"/>
        <w:tblLook w:val="04A0" w:firstRow="1" w:lastRow="0" w:firstColumn="1" w:lastColumn="0" w:noHBand="0" w:noVBand="1"/>
      </w:tblPr>
      <w:tblGrid>
        <w:gridCol w:w="4672"/>
        <w:gridCol w:w="4668"/>
      </w:tblGrid>
      <w:tr w:rsidR="00062F2D" w:rsidRPr="00062F2D" w14:paraId="64179DE1" w14:textId="77777777" w:rsidTr="00D92684">
        <w:trPr>
          <w:cnfStyle w:val="100000000000" w:firstRow="1" w:lastRow="0" w:firstColumn="0" w:lastColumn="0" w:oddVBand="0" w:evenVBand="0" w:oddHBand="0" w:evenHBand="0" w:firstRowFirstColumn="0" w:firstRowLastColumn="0" w:lastRowFirstColumn="0" w:lastRowLastColumn="0"/>
          <w:trHeight w:val="4210"/>
        </w:trPr>
        <w:tc>
          <w:tcPr>
            <w:cnfStyle w:val="001000000000" w:firstRow="0" w:lastRow="0" w:firstColumn="1" w:lastColumn="0" w:oddVBand="0" w:evenVBand="0" w:oddHBand="0" w:evenHBand="0" w:firstRowFirstColumn="0" w:firstRowLastColumn="0" w:lastRowFirstColumn="0" w:lastRowLastColumn="0"/>
            <w:tcW w:w="4676" w:type="dxa"/>
          </w:tcPr>
          <w:p w14:paraId="6402DACC" w14:textId="77777777" w:rsidR="00062F2D" w:rsidRPr="00A2727D" w:rsidRDefault="00062F2D" w:rsidP="009B2AA7">
            <w:pPr>
              <w:pStyle w:val="Heading2"/>
              <w:outlineLvl w:val="1"/>
              <w:rPr>
                <w:rFonts w:asciiTheme="minorHAnsi" w:hAnsiTheme="minorHAnsi"/>
              </w:rPr>
            </w:pPr>
            <w:r w:rsidRPr="00A2727D">
              <w:rPr>
                <w:rFonts w:ascii="Calibri" w:eastAsia="Calibri" w:hAnsi="Calibri" w:cs="Calibri"/>
                <w:sz w:val="28"/>
                <w:szCs w:val="28"/>
              </w:rPr>
              <w:lastRenderedPageBreak/>
              <w:t xml:space="preserve">Strengths </w:t>
            </w:r>
          </w:p>
          <w:p w14:paraId="5C90AEBB" w14:textId="77777777" w:rsidR="00062F2D" w:rsidRPr="00A2727D" w:rsidRDefault="00062F2D" w:rsidP="009B2AA7">
            <w:pPr>
              <w:rPr>
                <w:rFonts w:asciiTheme="minorHAnsi" w:hAnsiTheme="minorHAnsi"/>
                <w:b w:val="0"/>
                <w:rPrChange w:id="377" w:author="Alex Lorimer" w:date="2016-01-19T14:00:00Z">
                  <w:rPr>
                    <w:rFonts w:asciiTheme="minorHAnsi" w:hAnsiTheme="minorHAnsi"/>
                  </w:rPr>
                </w:rPrChange>
              </w:rPr>
            </w:pPr>
          </w:p>
          <w:p w14:paraId="358C27FB" w14:textId="1D25D8C6" w:rsidR="00062F2D" w:rsidRPr="00A2727D" w:rsidRDefault="00062F2D" w:rsidP="000800E0">
            <w:pPr>
              <w:pStyle w:val="ListParagraph"/>
              <w:numPr>
                <w:ilvl w:val="0"/>
                <w:numId w:val="8"/>
              </w:numPr>
              <w:spacing w:after="0" w:line="240" w:lineRule="auto"/>
              <w:jc w:val="both"/>
              <w:rPr>
                <w:rFonts w:asciiTheme="minorHAnsi" w:eastAsiaTheme="minorEastAsia" w:hAnsiTheme="minorHAnsi" w:cstheme="minorBidi"/>
                <w:b w:val="0"/>
                <w:rPrChange w:id="378" w:author="Alex Lorimer" w:date="2016-01-19T14:00:00Z">
                  <w:rPr>
                    <w:rFonts w:ascii="Calibri" w:eastAsia="Calibri" w:hAnsi="Calibri" w:cs="Calibri"/>
                    <w:b w:val="0"/>
                  </w:rPr>
                </w:rPrChange>
              </w:rPr>
            </w:pPr>
            <w:r w:rsidRPr="00A2727D">
              <w:rPr>
                <w:rFonts w:ascii="Calibri" w:eastAsia="Calibri" w:hAnsi="Calibri" w:cs="Calibri"/>
              </w:rPr>
              <w:t>Story element highlighted as important by target audience</w:t>
            </w:r>
          </w:p>
          <w:p w14:paraId="57566E3F" w14:textId="0553554E" w:rsidR="00A2727D" w:rsidRPr="00C72512" w:rsidDel="00026FC9" w:rsidRDefault="00A2727D">
            <w:pPr>
              <w:pStyle w:val="ListParagraph"/>
              <w:numPr>
                <w:ilvl w:val="0"/>
                <w:numId w:val="8"/>
              </w:numPr>
              <w:spacing w:after="0" w:line="240" w:lineRule="auto"/>
              <w:jc w:val="both"/>
              <w:rPr>
                <w:del w:id="379" w:author="Unknown"/>
                <w:rFonts w:ascii="Calibri" w:eastAsiaTheme="minorEastAsia" w:hAnsi="Calibri" w:cstheme="minorBidi"/>
                <w:b w:val="0"/>
                <w:rPrChange w:id="380" w:author="Alex Lorimer" w:date="2016-01-19T18:53:00Z">
                  <w:rPr>
                    <w:del w:id="381" w:author="Unknown"/>
                    <w:rFonts w:asciiTheme="minorHAnsi" w:eastAsiaTheme="minorEastAsia" w:hAnsiTheme="minorHAnsi" w:cstheme="minorBidi"/>
                    <w:b w:val="0"/>
                  </w:rPr>
                </w:rPrChange>
              </w:rPr>
            </w:pPr>
            <w:r w:rsidRPr="00D92684">
              <w:rPr>
                <w:rFonts w:ascii="Calibri" w:eastAsiaTheme="minorEastAsia" w:hAnsi="Calibri"/>
              </w:rPr>
              <w:t>Easily extensible and customisable themes</w:t>
            </w:r>
            <w:r w:rsidR="00462078" w:rsidRPr="00D92684">
              <w:rPr>
                <w:rFonts w:ascii="Calibri" w:eastAsiaTheme="minorEastAsia" w:hAnsi="Calibri"/>
              </w:rPr>
              <w:t>, with potential to target both boys and girls</w:t>
            </w:r>
          </w:p>
          <w:p w14:paraId="051803B8" w14:textId="77777777" w:rsidR="00026FC9" w:rsidRDefault="00026FC9" w:rsidP="00D92684">
            <w:pPr>
              <w:pStyle w:val="ListParagraph"/>
              <w:numPr>
                <w:ilvl w:val="0"/>
                <w:numId w:val="8"/>
              </w:numPr>
              <w:spacing w:after="0" w:line="240" w:lineRule="auto"/>
              <w:jc w:val="both"/>
              <w:rPr>
                <w:rFonts w:asciiTheme="minorHAnsi" w:eastAsiaTheme="minorEastAsia" w:hAnsiTheme="minorHAnsi" w:cstheme="minorBidi"/>
                <w:b w:val="0"/>
              </w:rPr>
            </w:pPr>
          </w:p>
          <w:p w14:paraId="262E0BB3" w14:textId="77777777" w:rsidR="00026FC9" w:rsidRPr="00D0522A" w:rsidRDefault="00026FC9" w:rsidP="061FBB1F">
            <w:pPr>
              <w:pStyle w:val="ListParagraph"/>
              <w:numPr>
                <w:ilvl w:val="0"/>
                <w:numId w:val="8"/>
              </w:numPr>
              <w:spacing w:after="0" w:line="240" w:lineRule="auto"/>
              <w:jc w:val="both"/>
              <w:rPr>
                <w:rFonts w:asciiTheme="minorHAnsi" w:eastAsiaTheme="minorEastAsia" w:hAnsiTheme="minorHAnsi" w:cstheme="minorBidi"/>
                <w:b w:val="0"/>
                <w:bCs w:val="0"/>
              </w:rPr>
            </w:pPr>
            <w:r w:rsidRPr="00D0522A">
              <w:rPr>
                <w:rFonts w:ascii="Calibri" w:eastAsia="Calibri" w:hAnsi="Calibri" w:cs="Calibri"/>
                <w:b w:val="0"/>
                <w:bCs w:val="0"/>
              </w:rPr>
              <w:t>Could be developed to teach the application of a</w:t>
            </w:r>
            <w:r w:rsidRPr="00D0522A">
              <w:rPr>
                <w:rFonts w:ascii="Calibri" w:eastAsia="Calibri" w:hAnsi="Calibri" w:cs="Calibri"/>
              </w:rPr>
              <w:t xml:space="preserve"> wide range of computing concepts</w:t>
            </w:r>
          </w:p>
          <w:p w14:paraId="4F839A68" w14:textId="77777777" w:rsidR="00026FC9" w:rsidRPr="00D0522A" w:rsidRDefault="00026FC9" w:rsidP="061FBB1F">
            <w:pPr>
              <w:pStyle w:val="ListParagraph"/>
              <w:numPr>
                <w:ilvl w:val="0"/>
                <w:numId w:val="8"/>
              </w:numPr>
              <w:spacing w:after="0" w:line="240" w:lineRule="auto"/>
              <w:jc w:val="both"/>
              <w:rPr>
                <w:rFonts w:asciiTheme="minorHAnsi" w:eastAsiaTheme="minorEastAsia" w:hAnsiTheme="minorHAnsi" w:cstheme="minorBidi"/>
                <w:b w:val="0"/>
                <w:bCs w:val="0"/>
              </w:rPr>
            </w:pPr>
            <w:r>
              <w:rPr>
                <w:rFonts w:ascii="Calibri" w:eastAsia="Calibri" w:hAnsi="Calibri" w:cs="Calibri"/>
                <w:b w:val="0"/>
                <w:bCs w:val="0"/>
              </w:rPr>
              <w:t>Could</w:t>
            </w:r>
            <w:r w:rsidRPr="00D0522A">
              <w:rPr>
                <w:rFonts w:ascii="Calibri" w:eastAsia="Calibri" w:hAnsi="Calibri" w:cs="Calibri"/>
                <w:b w:val="0"/>
                <w:bCs w:val="0"/>
              </w:rPr>
              <w:t xml:space="preserve"> </w:t>
            </w:r>
            <w:r>
              <w:rPr>
                <w:rFonts w:ascii="Calibri" w:eastAsia="Calibri" w:hAnsi="Calibri" w:cs="Calibri"/>
                <w:b w:val="0"/>
                <w:bCs w:val="0"/>
              </w:rPr>
              <w:t>be developed to allow players to create their own story lines and challenges.</w:t>
            </w:r>
          </w:p>
          <w:p w14:paraId="2E8E79BE" w14:textId="77777777" w:rsidR="00062F2D" w:rsidRPr="00A2727D" w:rsidRDefault="00062F2D"/>
          <w:p w14:paraId="2AE12E04" w14:textId="77777777" w:rsidR="00062F2D" w:rsidRPr="00A2727D" w:rsidRDefault="00062F2D" w:rsidP="009B2AA7">
            <w:pPr>
              <w:rPr>
                <w:rFonts w:asciiTheme="minorHAnsi" w:hAnsiTheme="minorHAnsi"/>
                <w:b w:val="0"/>
                <w:rPrChange w:id="382" w:author="Alex Lorimer" w:date="2016-01-19T14:00:00Z">
                  <w:rPr>
                    <w:rFonts w:asciiTheme="minorHAnsi" w:hAnsiTheme="minorHAnsi"/>
                  </w:rPr>
                </w:rPrChange>
              </w:rPr>
            </w:pPr>
          </w:p>
        </w:tc>
        <w:tc>
          <w:tcPr>
            <w:tcW w:w="4664" w:type="dxa"/>
          </w:tcPr>
          <w:p w14:paraId="1BAF0794" w14:textId="77777777" w:rsidR="00062F2D" w:rsidRPr="00A2727D" w:rsidRDefault="00062F2D" w:rsidP="009B2AA7">
            <w:pPr>
              <w:pStyle w:val="Heading2"/>
              <w:outlineLvl w:val="1"/>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A2727D">
              <w:rPr>
                <w:rFonts w:ascii="Calibri" w:eastAsia="Calibri" w:hAnsi="Calibri" w:cs="Calibri"/>
                <w:sz w:val="28"/>
                <w:szCs w:val="28"/>
              </w:rPr>
              <w:t>Weaknesses</w:t>
            </w:r>
          </w:p>
          <w:p w14:paraId="24C26E1E" w14:textId="77777777" w:rsidR="00062F2D" w:rsidRPr="00A2727D" w:rsidRDefault="00062F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b w:val="0"/>
                <w:rPrChange w:id="383" w:author="Alex Lorimer" w:date="2016-01-19T14:00:00Z">
                  <w:rPr>
                    <w:rFonts w:asciiTheme="minorHAnsi" w:hAnsiTheme="minorHAnsi"/>
                  </w:rPr>
                </w:rPrChange>
              </w:rPr>
              <w:pPrChange w:id="384" w:author="Alex Lorimer" w:date="2016-01-19T15:04:00Z">
                <w:pPr>
                  <w:cnfStyle w:val="100000000000" w:firstRow="1" w:lastRow="0" w:firstColumn="0" w:lastColumn="0" w:oddVBand="0" w:evenVBand="0" w:oddHBand="0" w:evenHBand="0" w:firstRowFirstColumn="0" w:firstRowLastColumn="0" w:lastRowFirstColumn="0" w:lastRowLastColumn="0"/>
                </w:pPr>
              </w:pPrChange>
            </w:pPr>
          </w:p>
          <w:p w14:paraId="520734F6" w14:textId="4A1C90BB" w:rsidR="00062F2D" w:rsidRPr="00A2727D" w:rsidRDefault="00062F2D">
            <w:pPr>
              <w:pStyle w:val="ListParagraph"/>
              <w:numPr>
                <w:ilvl w:val="0"/>
                <w:numId w:val="8"/>
              </w:num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bCs w:val="0"/>
                <w:rPrChange w:id="385" w:author="Alex Lorimer" w:date="2016-01-19T14:00:00Z">
                  <w:rPr>
                    <w:rFonts w:asciiTheme="minorHAnsi" w:eastAsiaTheme="minorEastAsia" w:hAnsiTheme="minorHAnsi" w:cstheme="minorBidi"/>
                    <w:b w:val="0"/>
                  </w:rPr>
                </w:rPrChange>
              </w:rPr>
              <w:pPrChange w:id="386" w:author="Guest" w:date="2016-01-19T18:33:00Z">
                <w:pPr>
                  <w:pStyle w:val="ListParagraph"/>
                  <w:numPr>
                    <w:numId w:val="8"/>
                  </w:numPr>
                  <w:spacing w:after="0" w:line="240" w:lineRule="auto"/>
                  <w:ind w:hanging="360"/>
                  <w:cnfStyle w:val="100000000000" w:firstRow="1" w:lastRow="0" w:firstColumn="0" w:lastColumn="0" w:oddVBand="0" w:evenVBand="0" w:oddHBand="0" w:evenHBand="0" w:firstRowFirstColumn="0" w:firstRowLastColumn="0" w:lastRowFirstColumn="0" w:lastRowLastColumn="0"/>
                </w:pPr>
              </w:pPrChange>
            </w:pPr>
            <w:r w:rsidRPr="00A2727D">
              <w:rPr>
                <w:rFonts w:ascii="Calibri" w:eastAsia="Calibri" w:hAnsi="Calibri" w:cs="Calibri"/>
              </w:rPr>
              <w:t xml:space="preserve">Difficult to implement enough </w:t>
            </w:r>
            <w:r w:rsidRPr="00462078">
              <w:rPr>
                <w:rFonts w:ascii="Calibri" w:eastAsia="Calibri" w:hAnsi="Calibri" w:cs="Calibri"/>
              </w:rPr>
              <w:t>graphics</w:t>
            </w:r>
            <w:r w:rsidRPr="00A2727D">
              <w:rPr>
                <w:rFonts w:ascii="Calibri" w:eastAsia="Calibri" w:hAnsi="Calibri" w:cs="Calibri"/>
              </w:rPr>
              <w:t xml:space="preserve"> to enhance</w:t>
            </w:r>
            <w:r w:rsidR="00462078">
              <w:rPr>
                <w:rFonts w:ascii="Calibri" w:eastAsia="Calibri" w:hAnsi="Calibri" w:cs="Calibri"/>
                <w:b w:val="0"/>
                <w:bCs w:val="0"/>
              </w:rPr>
              <w:t xml:space="preserve"> the</w:t>
            </w:r>
            <w:r w:rsidRPr="00A2727D">
              <w:rPr>
                <w:rFonts w:ascii="Calibri" w:eastAsia="Calibri" w:hAnsi="Calibri" w:cs="Calibri"/>
              </w:rPr>
              <w:t xml:space="preserve"> game</w:t>
            </w:r>
            <w:r w:rsidR="00462078">
              <w:rPr>
                <w:rFonts w:ascii="Calibri" w:eastAsia="Calibri" w:hAnsi="Calibri" w:cs="Calibri"/>
                <w:b w:val="0"/>
                <w:bCs w:val="0"/>
              </w:rPr>
              <w:t xml:space="preserve"> and support many different themes and scenarios</w:t>
            </w:r>
            <w:del w:id="387" w:author="Alex Lorimer" w:date="2016-01-19T14:04:00Z">
              <w:r w:rsidRPr="00A2727D" w:rsidDel="00462078">
                <w:rPr>
                  <w:rFonts w:ascii="Calibri" w:eastAsia="Calibri" w:hAnsi="Calibri" w:cs="Calibri"/>
                </w:rPr>
                <w:delText>.</w:delText>
              </w:r>
            </w:del>
          </w:p>
          <w:p w14:paraId="1AB7FACD" w14:textId="77777777" w:rsidR="00026FC9" w:rsidRPr="00026FC9" w:rsidRDefault="00062F2D">
            <w:pPr>
              <w:pStyle w:val="ListParagraph"/>
              <w:numPr>
                <w:ilvl w:val="0"/>
                <w:numId w:val="8"/>
              </w:numPr>
              <w:spacing w:after="0" w:line="240" w:lineRule="auto"/>
              <w:jc w:val="both"/>
              <w:cnfStyle w:val="100000000000" w:firstRow="1" w:lastRow="0" w:firstColumn="0" w:lastColumn="0" w:oddVBand="0" w:evenVBand="0" w:oddHBand="0" w:evenHBand="0" w:firstRowFirstColumn="0" w:firstRowLastColumn="0" w:lastRowFirstColumn="0" w:lastRowLastColumn="0"/>
              <w:rPr>
                <w:ins w:id="388" w:author="Alex Lorimer" w:date="2016-01-19T15:01:00Z"/>
                <w:rFonts w:asciiTheme="minorHAnsi" w:eastAsiaTheme="minorEastAsia" w:hAnsiTheme="minorHAnsi" w:cstheme="minorBidi"/>
                <w:b w:val="0"/>
                <w:bCs w:val="0"/>
                <w:rPrChange w:id="389" w:author="Alex Lorimer" w:date="2016-01-19T15:01:00Z">
                  <w:rPr>
                    <w:ins w:id="390" w:author="Alex Lorimer" w:date="2016-01-19T15:01:00Z"/>
                    <w:rFonts w:ascii="Calibri" w:eastAsia="Calibri" w:hAnsi="Calibri" w:cs="Calibri"/>
                    <w:b w:val="0"/>
                  </w:rPr>
                </w:rPrChange>
              </w:rPr>
              <w:pPrChange w:id="391" w:author="Guest" w:date="2016-01-19T18:33:00Z">
                <w:pPr>
                  <w:pStyle w:val="ListParagraph"/>
                  <w:numPr>
                    <w:numId w:val="8"/>
                  </w:numPr>
                  <w:spacing w:after="0" w:line="240" w:lineRule="auto"/>
                  <w:ind w:hanging="360"/>
                  <w:cnfStyle w:val="100000000000" w:firstRow="1" w:lastRow="0" w:firstColumn="0" w:lastColumn="0" w:oddVBand="0" w:evenVBand="0" w:oddHBand="0" w:evenHBand="0" w:firstRowFirstColumn="0" w:firstRowLastColumn="0" w:lastRowFirstColumn="0" w:lastRowLastColumn="0"/>
                </w:pPr>
              </w:pPrChange>
            </w:pPr>
            <w:r w:rsidRPr="00A2727D">
              <w:rPr>
                <w:rFonts w:ascii="Calibri" w:eastAsia="Calibri" w:hAnsi="Calibri" w:cs="Calibri"/>
              </w:rPr>
              <w:t xml:space="preserve">Lack of </w:t>
            </w:r>
            <w:r w:rsidRPr="00462078">
              <w:rPr>
                <w:rFonts w:ascii="Calibri" w:eastAsia="Calibri" w:hAnsi="Calibri" w:cs="Calibri"/>
              </w:rPr>
              <w:t>competitive</w:t>
            </w:r>
            <w:r w:rsidRPr="00A2727D">
              <w:rPr>
                <w:rFonts w:ascii="Calibri" w:eastAsia="Calibri" w:hAnsi="Calibri" w:cs="Calibri"/>
              </w:rPr>
              <w:t xml:space="preserve"> element</w:t>
            </w:r>
            <w:r w:rsidR="00462078">
              <w:rPr>
                <w:rFonts w:ascii="Calibri" w:eastAsia="Calibri" w:hAnsi="Calibri" w:cs="Calibri"/>
                <w:b w:val="0"/>
                <w:bCs w:val="0"/>
              </w:rPr>
              <w:t xml:space="preserve"> (or concept of score)</w:t>
            </w:r>
            <w:r w:rsidRPr="00A2727D">
              <w:rPr>
                <w:rFonts w:ascii="Calibri" w:eastAsia="Calibri" w:hAnsi="Calibri" w:cs="Calibri"/>
              </w:rPr>
              <w:t xml:space="preserve"> important to </w:t>
            </w:r>
            <w:ins w:id="392" w:author="Alex Lorimer" w:date="2016-01-19T14:05:00Z">
              <w:r w:rsidR="00462078">
                <w:rPr>
                  <w:rFonts w:ascii="Calibri" w:eastAsia="Calibri" w:hAnsi="Calibri" w:cs="Calibri"/>
                  <w:b w:val="0"/>
                  <w:bCs w:val="0"/>
                </w:rPr>
                <w:t xml:space="preserve">the </w:t>
              </w:r>
            </w:ins>
            <w:r w:rsidRPr="00A2727D">
              <w:rPr>
                <w:rFonts w:ascii="Calibri" w:eastAsia="Calibri" w:hAnsi="Calibri" w:cs="Calibri"/>
              </w:rPr>
              <w:t>target audience</w:t>
            </w:r>
          </w:p>
          <w:p w14:paraId="7987A6D1" w14:textId="1965B441" w:rsidR="00062F2D" w:rsidRPr="00026FC9" w:rsidRDefault="00026FC9">
            <w:pPr>
              <w:pStyle w:val="ListParagraph"/>
              <w:numPr>
                <w:ilvl w:val="0"/>
                <w:numId w:val="8"/>
              </w:num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Change w:id="393" w:author="Guest" w:date="2016-01-19T18:33:00Z">
                <w:pPr>
                  <w:pStyle w:val="ListParagraph"/>
                  <w:numPr>
                    <w:numId w:val="8"/>
                  </w:numPr>
                  <w:spacing w:after="0" w:line="240" w:lineRule="auto"/>
                  <w:ind w:hanging="360"/>
                  <w:cnfStyle w:val="100000000000" w:firstRow="1" w:lastRow="0" w:firstColumn="0" w:lastColumn="0" w:oddVBand="0" w:evenVBand="0" w:oddHBand="0" w:evenHBand="0" w:firstRowFirstColumn="0" w:firstRowLastColumn="0" w:lastRowFirstColumn="0" w:lastRowLastColumn="0"/>
                </w:pPr>
              </w:pPrChange>
            </w:pPr>
            <w:ins w:id="394" w:author="Alex Lorimer" w:date="2016-01-19T15:01:00Z">
              <w:r>
                <w:rPr>
                  <w:rFonts w:ascii="Calibri" w:eastAsia="Calibri" w:hAnsi="Calibri" w:cs="Calibri"/>
                </w:rPr>
                <w:t>Unlikely to</w:t>
              </w:r>
              <w:r w:rsidRPr="00D0522A">
                <w:rPr>
                  <w:rFonts w:ascii="Calibri" w:eastAsia="Calibri" w:hAnsi="Calibri" w:cs="Calibri"/>
                  <w:b w:val="0"/>
                  <w:bCs w:val="0"/>
                </w:rPr>
                <w:t xml:space="preserve"> spark</w:t>
              </w:r>
              <w:r>
                <w:rPr>
                  <w:rFonts w:ascii="Calibri" w:eastAsia="Calibri" w:hAnsi="Calibri" w:cs="Calibri"/>
                </w:rPr>
                <w:t xml:space="preserve"> </w:t>
              </w:r>
              <w:r w:rsidRPr="00D0522A">
                <w:rPr>
                  <w:rFonts w:ascii="Calibri" w:eastAsia="Calibri" w:hAnsi="Calibri" w:cs="Calibri"/>
                  <w:b w:val="0"/>
                  <w:bCs w:val="0"/>
                </w:rPr>
                <w:t>enthusiasm</w:t>
              </w:r>
              <w:r>
                <w:rPr>
                  <w:rFonts w:ascii="Calibri" w:eastAsia="Calibri" w:hAnsi="Calibri" w:cs="Calibri"/>
                </w:rPr>
                <w:t xml:space="preserve"> for the target audience</w:t>
              </w:r>
            </w:ins>
            <w:del w:id="395" w:author="Alex Lorimer" w:date="2016-01-19T14:05:00Z">
              <w:r w:rsidR="00062F2D" w:rsidRPr="00026FC9" w:rsidDel="00462078">
                <w:rPr>
                  <w:rFonts w:ascii="Calibri" w:eastAsia="Calibri" w:hAnsi="Calibri" w:cs="Calibri"/>
                </w:rPr>
                <w:delText xml:space="preserve">. </w:delText>
              </w:r>
            </w:del>
          </w:p>
        </w:tc>
      </w:tr>
      <w:tr w:rsidR="00D92684" w:rsidRPr="00062F2D" w14:paraId="311D2DB2" w14:textId="77777777" w:rsidTr="00B0058F">
        <w:trPr>
          <w:cnfStyle w:val="000000100000" w:firstRow="0" w:lastRow="0" w:firstColumn="0" w:lastColumn="0" w:oddVBand="0" w:evenVBand="0" w:oddHBand="1" w:evenHBand="0" w:firstRowFirstColumn="0" w:firstRowLastColumn="0" w:lastRowFirstColumn="0" w:lastRowLastColumn="0"/>
          <w:trHeight w:val="1602"/>
        </w:trPr>
        <w:tc>
          <w:tcPr>
            <w:cnfStyle w:val="001000000000" w:firstRow="0" w:lastRow="0" w:firstColumn="1" w:lastColumn="0" w:oddVBand="0" w:evenVBand="0" w:oddHBand="0" w:evenHBand="0" w:firstRowFirstColumn="0" w:firstRowLastColumn="0" w:lastRowFirstColumn="0" w:lastRowLastColumn="0"/>
            <w:tcW w:w="4788" w:type="dxa"/>
          </w:tcPr>
          <w:p w14:paraId="5C3A5CE7" w14:textId="0226CD31" w:rsidR="00D92684" w:rsidRPr="00D0522A" w:rsidRDefault="00D92684" w:rsidP="00B0058F">
            <w:pPr>
              <w:pStyle w:val="Heading2"/>
              <w:outlineLvl w:val="1"/>
              <w:rPr>
                <w:rFonts w:asciiTheme="minorHAnsi" w:hAnsiTheme="minorHAnsi"/>
              </w:rPr>
            </w:pPr>
            <w:r w:rsidRPr="00D0522A">
              <w:rPr>
                <w:rFonts w:ascii="Calibri" w:eastAsia="Calibri" w:hAnsi="Calibri" w:cs="Calibri"/>
                <w:sz w:val="28"/>
                <w:szCs w:val="28"/>
              </w:rPr>
              <w:t>Opportunities</w:t>
            </w:r>
          </w:p>
          <w:p w14:paraId="460AE0C3" w14:textId="77777777" w:rsidR="00D92684" w:rsidRPr="00D0522A" w:rsidRDefault="00D92684" w:rsidP="00B0058F">
            <w:pPr>
              <w:rPr>
                <w:rFonts w:asciiTheme="minorHAnsi" w:hAnsiTheme="minorHAnsi"/>
                <w:b w:val="0"/>
              </w:rPr>
            </w:pPr>
          </w:p>
          <w:p w14:paraId="2A5D6053" w14:textId="77777777" w:rsidR="00D92684" w:rsidRPr="00D0522A" w:rsidRDefault="00D92684" w:rsidP="00B0058F">
            <w:pPr>
              <w:pStyle w:val="ListParagraph"/>
              <w:numPr>
                <w:ilvl w:val="0"/>
                <w:numId w:val="8"/>
              </w:numPr>
              <w:spacing w:after="0" w:line="240" w:lineRule="auto"/>
              <w:jc w:val="both"/>
              <w:rPr>
                <w:b w:val="0"/>
                <w:bCs w:val="0"/>
              </w:rPr>
            </w:pPr>
            <w:r>
              <w:rPr>
                <w:rFonts w:ascii="Calibri" w:eastAsia="Calibri" w:hAnsi="Calibri" w:cs="Calibri"/>
                <w:b w:val="0"/>
                <w:bCs w:val="0"/>
              </w:rPr>
              <w:t>Role playing games have been hugely successful in the past (Monkey Island, Dungeons &amp; Dragons)</w:t>
            </w:r>
          </w:p>
          <w:p w14:paraId="5B450E91" w14:textId="77777777" w:rsidR="00D92684" w:rsidRPr="00D0522A" w:rsidRDefault="00D92684" w:rsidP="00B0058F">
            <w:pPr>
              <w:rPr>
                <w:rFonts w:asciiTheme="minorHAnsi" w:hAnsiTheme="minorHAnsi"/>
                <w:b w:val="0"/>
              </w:rPr>
            </w:pPr>
          </w:p>
        </w:tc>
        <w:tc>
          <w:tcPr>
            <w:tcW w:w="4788" w:type="dxa"/>
          </w:tcPr>
          <w:p w14:paraId="034CB648" w14:textId="77777777" w:rsidR="00D92684" w:rsidRPr="00D0522A" w:rsidRDefault="00D92684" w:rsidP="00B0058F">
            <w:pPr>
              <w:pStyle w:val="Heading2"/>
              <w:outlineLvl w:val="1"/>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0522A">
              <w:rPr>
                <w:rFonts w:ascii="Calibri" w:eastAsia="Calibri" w:hAnsi="Calibri" w:cs="Calibri"/>
                <w:sz w:val="28"/>
                <w:szCs w:val="28"/>
              </w:rPr>
              <w:t>Threats</w:t>
            </w:r>
          </w:p>
          <w:p w14:paraId="30F9A752" w14:textId="77777777" w:rsidR="00D92684" w:rsidRPr="00D0522A" w:rsidRDefault="00D92684" w:rsidP="00B0058F">
            <w:pPr>
              <w:cnfStyle w:val="000000100000" w:firstRow="0" w:lastRow="0" w:firstColumn="0" w:lastColumn="0" w:oddVBand="0" w:evenVBand="0" w:oddHBand="1" w:evenHBand="0" w:firstRowFirstColumn="0" w:firstRowLastColumn="0" w:lastRowFirstColumn="0" w:lastRowLastColumn="0"/>
              <w:rPr>
                <w:b/>
              </w:rPr>
            </w:pPr>
          </w:p>
          <w:p w14:paraId="7494D359" w14:textId="77777777" w:rsidR="00D92684" w:rsidRPr="00D0522A" w:rsidRDefault="00D92684" w:rsidP="00B0058F">
            <w:pPr>
              <w:pStyle w:val="ListParagraph"/>
              <w:numPr>
                <w:ilvl w:val="0"/>
                <w:numId w:val="8"/>
              </w:numPr>
              <w:spacing w:after="0" w:line="240" w:lineRule="auto"/>
              <w:jc w:val="both"/>
              <w:cnfStyle w:val="000000100000" w:firstRow="0" w:lastRow="0" w:firstColumn="0" w:lastColumn="0" w:oddVBand="0" w:evenVBand="0" w:oddHBand="1" w:evenHBand="0" w:firstRowFirstColumn="0" w:firstRowLastColumn="0" w:lastRowFirstColumn="0" w:lastRowLastColumn="0"/>
              <w:rPr>
                <w:b/>
                <w:bCs/>
              </w:rPr>
            </w:pPr>
            <w:r w:rsidRPr="00D0522A">
              <w:rPr>
                <w:rFonts w:ascii="Calibri" w:eastAsia="Calibri" w:hAnsi="Calibri" w:cs="Calibri"/>
                <w:b/>
                <w:bCs/>
              </w:rPr>
              <w:t xml:space="preserve">Concept </w:t>
            </w:r>
            <w:r w:rsidRPr="00CD1700">
              <w:rPr>
                <w:rFonts w:ascii="Calibri" w:eastAsia="Calibri" w:hAnsi="Calibri" w:cs="Calibri"/>
              </w:rPr>
              <w:t>is</w:t>
            </w:r>
            <w:r>
              <w:rPr>
                <w:rFonts w:ascii="Calibri" w:eastAsia="Calibri" w:hAnsi="Calibri" w:cs="Calibri"/>
              </w:rPr>
              <w:t xml:space="preserve"> </w:t>
            </w:r>
            <w:r w:rsidRPr="00D0522A">
              <w:rPr>
                <w:rFonts w:ascii="Calibri" w:eastAsia="Calibri" w:hAnsi="Calibri" w:cs="Calibri"/>
              </w:rPr>
              <w:t>unoriginal</w:t>
            </w:r>
            <w:r>
              <w:rPr>
                <w:rFonts w:ascii="Calibri" w:eastAsia="Calibri" w:hAnsi="Calibri" w:cs="Calibri"/>
              </w:rPr>
              <w:t xml:space="preserve"> and </w:t>
            </w:r>
            <w:r w:rsidRPr="00D0522A">
              <w:rPr>
                <w:rFonts w:ascii="Calibri" w:eastAsia="Calibri" w:hAnsi="Calibri" w:cs="Calibri"/>
              </w:rPr>
              <w:t>outdated</w:t>
            </w:r>
            <w:r>
              <w:rPr>
                <w:rFonts w:ascii="Calibri" w:eastAsia="Calibri" w:hAnsi="Calibri" w:cs="Calibri"/>
              </w:rPr>
              <w:t xml:space="preserve"> </w:t>
            </w:r>
            <w:r w:rsidRPr="00CD1700">
              <w:rPr>
                <w:rFonts w:ascii="Calibri" w:eastAsia="Calibri" w:hAnsi="Calibri" w:cs="Calibri"/>
              </w:rPr>
              <w:t>compared to modern games that are highly accessible</w:t>
            </w:r>
          </w:p>
          <w:p w14:paraId="0C7CF705" w14:textId="77777777" w:rsidR="00D92684" w:rsidRPr="00D0522A" w:rsidRDefault="00D92684" w:rsidP="00B0058F">
            <w:pPr>
              <w:cnfStyle w:val="000000100000" w:firstRow="0" w:lastRow="0" w:firstColumn="0" w:lastColumn="0" w:oddVBand="0" w:evenVBand="0" w:oddHBand="1" w:evenHBand="0" w:firstRowFirstColumn="0" w:firstRowLastColumn="0" w:lastRowFirstColumn="0" w:lastRowLastColumn="0"/>
            </w:pPr>
          </w:p>
        </w:tc>
      </w:tr>
    </w:tbl>
    <w:p w14:paraId="2DB01820" w14:textId="38A08BFA" w:rsidR="001D6A8A" w:rsidRDefault="001D6A8A">
      <w:pPr>
        <w:pPrChange w:id="396" w:author="Alex Lorimer" w:date="2016-01-19T13:03:00Z">
          <w:pPr>
            <w:pStyle w:val="Heading1"/>
          </w:pPr>
        </w:pPrChange>
      </w:pPr>
    </w:p>
    <w:tbl>
      <w:tblPr>
        <w:tblStyle w:val="LightGrid-Accent1"/>
        <w:tblW w:w="0" w:type="auto"/>
        <w:tblLook w:val="04A0" w:firstRow="1" w:lastRow="0" w:firstColumn="1" w:lastColumn="0" w:noHBand="0" w:noVBand="1"/>
        <w:tblPrChange w:id="397" w:author="Guest" w:date="2016-01-19T18:33:00Z">
          <w:tblPr>
            <w:tblStyle w:val="LightGrid-Accent1"/>
            <w:tblW w:w="0" w:type="auto"/>
            <w:tblLook w:val="04A0" w:firstRow="1" w:lastRow="0" w:firstColumn="1" w:lastColumn="0" w:noHBand="0" w:noVBand="1"/>
          </w:tblPr>
        </w:tblPrChange>
      </w:tblPr>
      <w:tblGrid>
        <w:gridCol w:w="4670"/>
        <w:gridCol w:w="4670"/>
        <w:tblGridChange w:id="398">
          <w:tblGrid>
            <w:gridCol w:w="360"/>
            <w:gridCol w:w="360"/>
          </w:tblGrid>
        </w:tblGridChange>
      </w:tblGrid>
      <w:tr w:rsidR="00CD1700" w:rsidRPr="00062F2D" w:rsidDel="00D92684" w14:paraId="4EA6445E" w14:textId="611391DD" w:rsidTr="061FBB1F">
        <w:trPr>
          <w:cnfStyle w:val="100000000000" w:firstRow="1" w:lastRow="0" w:firstColumn="0" w:lastColumn="0" w:oddVBand="0" w:evenVBand="0" w:oddHBand="0" w:evenHBand="0" w:firstRowFirstColumn="0" w:firstRowLastColumn="0" w:lastRowFirstColumn="0" w:lastRowLastColumn="0"/>
          <w:trHeight w:val="1602"/>
          <w:del w:id="399" w:author="Alex Lorimer" w:date="2016-01-20T13:56:00Z"/>
        </w:trPr>
        <w:tc>
          <w:tcPr>
            <w:cnfStyle w:val="001000000000" w:firstRow="0" w:lastRow="0" w:firstColumn="1" w:lastColumn="0" w:oddVBand="0" w:evenVBand="0" w:oddHBand="0" w:evenHBand="0" w:firstRowFirstColumn="0" w:firstRowLastColumn="0" w:lastRowFirstColumn="0" w:lastRowLastColumn="0"/>
            <w:tcW w:w="4788" w:type="dxa"/>
            <w:tcPrChange w:id="400" w:author="Guest" w:date="2016-01-19T18:33:00Z">
              <w:tcPr>
                <w:tcW w:w="4788" w:type="dxa"/>
              </w:tcPr>
            </w:tcPrChange>
          </w:tcPr>
          <w:p w14:paraId="146364F7" w14:textId="3FB8538F" w:rsidR="00026FC9" w:rsidRPr="00D0522A" w:rsidDel="00D92684" w:rsidRDefault="00026FC9" w:rsidP="00C72512">
            <w:pPr>
              <w:pStyle w:val="Heading2"/>
              <w:outlineLvl w:val="1"/>
              <w:cnfStyle w:val="101000000000" w:firstRow="1" w:lastRow="0" w:firstColumn="1" w:lastColumn="0" w:oddVBand="0" w:evenVBand="0" w:oddHBand="0" w:evenHBand="0" w:firstRowFirstColumn="0" w:firstRowLastColumn="0" w:lastRowFirstColumn="0" w:lastRowLastColumn="0"/>
              <w:rPr>
                <w:del w:id="401" w:author="Alex Lorimer" w:date="2016-01-20T13:56:00Z"/>
                <w:rFonts w:asciiTheme="minorHAnsi" w:hAnsiTheme="minorHAnsi"/>
              </w:rPr>
            </w:pPr>
            <w:del w:id="402" w:author="Alex Lorimer" w:date="2016-01-20T13:56:00Z">
              <w:r w:rsidRPr="00D0522A" w:rsidDel="00D92684">
                <w:rPr>
                  <w:rFonts w:ascii="Calibri" w:eastAsia="Calibri" w:hAnsi="Calibri" w:cs="Calibri"/>
                  <w:sz w:val="28"/>
                  <w:szCs w:val="28"/>
                </w:rPr>
                <w:delText>Opportunities</w:delText>
              </w:r>
            </w:del>
          </w:p>
          <w:p w14:paraId="442509A2" w14:textId="7E2CD69E" w:rsidR="00026FC9" w:rsidRPr="00D0522A" w:rsidDel="00D92684" w:rsidRDefault="00026FC9" w:rsidP="00C72512">
            <w:pPr>
              <w:cnfStyle w:val="101000000000" w:firstRow="1" w:lastRow="0" w:firstColumn="1" w:lastColumn="0" w:oddVBand="0" w:evenVBand="0" w:oddHBand="0" w:evenHBand="0" w:firstRowFirstColumn="0" w:firstRowLastColumn="0" w:lastRowFirstColumn="0" w:lastRowLastColumn="0"/>
              <w:rPr>
                <w:del w:id="403" w:author="Alex Lorimer" w:date="2016-01-20T13:56:00Z"/>
                <w:rFonts w:asciiTheme="minorHAnsi" w:hAnsiTheme="minorHAnsi"/>
                <w:b w:val="0"/>
              </w:rPr>
            </w:pPr>
          </w:p>
          <w:p w14:paraId="1759E8F8" w14:textId="597BBD5F" w:rsidR="00026FC9" w:rsidRPr="00D0522A" w:rsidDel="00D92684" w:rsidRDefault="00026FC9" w:rsidP="00026FC9">
            <w:pPr>
              <w:pStyle w:val="ListParagraph"/>
              <w:numPr>
                <w:ilvl w:val="0"/>
                <w:numId w:val="8"/>
              </w:numPr>
              <w:spacing w:after="0" w:line="240" w:lineRule="auto"/>
              <w:jc w:val="both"/>
              <w:cnfStyle w:val="101000000000" w:firstRow="1" w:lastRow="0" w:firstColumn="1" w:lastColumn="0" w:oddVBand="0" w:evenVBand="0" w:oddHBand="0" w:evenHBand="0" w:firstRowFirstColumn="0" w:firstRowLastColumn="0" w:lastRowFirstColumn="0" w:lastRowLastColumn="0"/>
              <w:rPr>
                <w:del w:id="404" w:author="Alex Lorimer" w:date="2016-01-20T13:56:00Z"/>
                <w:b w:val="0"/>
                <w:bCs w:val="0"/>
              </w:rPr>
            </w:pPr>
            <w:del w:id="405" w:author="Alex Lorimer" w:date="2016-01-20T13:56:00Z">
              <w:r w:rsidDel="00D92684">
                <w:rPr>
                  <w:rFonts w:ascii="Calibri" w:eastAsia="Calibri" w:hAnsi="Calibri" w:cs="Calibri"/>
                  <w:b w:val="0"/>
                  <w:bCs w:val="0"/>
                </w:rPr>
                <w:delText xml:space="preserve">Role playing games </w:delText>
              </w:r>
              <w:r w:rsidR="00CD1700" w:rsidDel="00D92684">
                <w:rPr>
                  <w:rFonts w:ascii="Calibri" w:eastAsia="Calibri" w:hAnsi="Calibri" w:cs="Calibri"/>
                  <w:b w:val="0"/>
                  <w:bCs w:val="0"/>
                </w:rPr>
                <w:delText>have been hugely successful in the past (Monkey Island, Dungeons &amp; Dragons)</w:delText>
              </w:r>
            </w:del>
          </w:p>
          <w:p w14:paraId="09F4CAC9" w14:textId="6454A5AA" w:rsidR="00026FC9" w:rsidRPr="00D0522A" w:rsidDel="00D92684" w:rsidRDefault="00026FC9" w:rsidP="00C72512">
            <w:pPr>
              <w:cnfStyle w:val="101000000000" w:firstRow="1" w:lastRow="0" w:firstColumn="1" w:lastColumn="0" w:oddVBand="0" w:evenVBand="0" w:oddHBand="0" w:evenHBand="0" w:firstRowFirstColumn="0" w:firstRowLastColumn="0" w:lastRowFirstColumn="0" w:lastRowLastColumn="0"/>
              <w:rPr>
                <w:del w:id="406" w:author="Alex Lorimer" w:date="2016-01-20T13:56:00Z"/>
                <w:rFonts w:asciiTheme="minorHAnsi" w:hAnsiTheme="minorHAnsi"/>
                <w:b w:val="0"/>
              </w:rPr>
            </w:pPr>
          </w:p>
        </w:tc>
        <w:tc>
          <w:tcPr>
            <w:tcW w:w="4788" w:type="dxa"/>
            <w:tcPrChange w:id="407" w:author="Guest" w:date="2016-01-19T18:33:00Z">
              <w:tcPr>
                <w:tcW w:w="0" w:type="auto"/>
              </w:tcPr>
            </w:tcPrChange>
          </w:tcPr>
          <w:p w14:paraId="0F144761" w14:textId="58DCBB4E" w:rsidR="00026FC9" w:rsidRPr="00D0522A" w:rsidDel="00D92684" w:rsidRDefault="00026FC9" w:rsidP="00C72512">
            <w:pPr>
              <w:pStyle w:val="Heading2"/>
              <w:outlineLvl w:val="1"/>
              <w:cnfStyle w:val="100000000000" w:firstRow="1" w:lastRow="0" w:firstColumn="0" w:lastColumn="0" w:oddVBand="0" w:evenVBand="0" w:oddHBand="0" w:evenHBand="0" w:firstRowFirstColumn="0" w:firstRowLastColumn="0" w:lastRowFirstColumn="0" w:lastRowLastColumn="0"/>
              <w:rPr>
                <w:del w:id="408" w:author="Alex Lorimer" w:date="2016-01-20T13:56:00Z"/>
                <w:rFonts w:asciiTheme="minorHAnsi" w:hAnsiTheme="minorHAnsi"/>
              </w:rPr>
            </w:pPr>
            <w:del w:id="409" w:author="Alex Lorimer" w:date="2016-01-20T13:56:00Z">
              <w:r w:rsidRPr="00D0522A" w:rsidDel="00D92684">
                <w:rPr>
                  <w:rFonts w:ascii="Calibri" w:eastAsia="Calibri" w:hAnsi="Calibri" w:cs="Calibri"/>
                  <w:sz w:val="28"/>
                  <w:szCs w:val="28"/>
                </w:rPr>
                <w:delText>Threats</w:delText>
              </w:r>
            </w:del>
          </w:p>
          <w:p w14:paraId="18031D39" w14:textId="3FECAE1B" w:rsidR="00026FC9" w:rsidRPr="00D0522A" w:rsidDel="00D92684" w:rsidRDefault="00026FC9" w:rsidP="00C72512">
            <w:pPr>
              <w:cnfStyle w:val="100000000000" w:firstRow="1" w:lastRow="0" w:firstColumn="0" w:lastColumn="0" w:oddVBand="0" w:evenVBand="0" w:oddHBand="0" w:evenHBand="0" w:firstRowFirstColumn="0" w:firstRowLastColumn="0" w:lastRowFirstColumn="0" w:lastRowLastColumn="0"/>
              <w:rPr>
                <w:del w:id="410" w:author="Alex Lorimer" w:date="2016-01-20T13:56:00Z"/>
                <w:b w:val="0"/>
              </w:rPr>
            </w:pPr>
          </w:p>
          <w:p w14:paraId="4A84C409" w14:textId="3F5533F7" w:rsidR="00026FC9" w:rsidRPr="00D0522A" w:rsidDel="00D92684" w:rsidRDefault="00026FC9" w:rsidP="00C72512">
            <w:pPr>
              <w:pStyle w:val="ListParagraph"/>
              <w:numPr>
                <w:ilvl w:val="0"/>
                <w:numId w:val="8"/>
              </w:numPr>
              <w:spacing w:after="0" w:line="240" w:lineRule="auto"/>
              <w:jc w:val="both"/>
              <w:cnfStyle w:val="100000000000" w:firstRow="1" w:lastRow="0" w:firstColumn="0" w:lastColumn="0" w:oddVBand="0" w:evenVBand="0" w:oddHBand="0" w:evenHBand="0" w:firstRowFirstColumn="0" w:firstRowLastColumn="0" w:lastRowFirstColumn="0" w:lastRowLastColumn="0"/>
              <w:rPr>
                <w:del w:id="411" w:author="Alex Lorimer" w:date="2016-01-20T13:56:00Z"/>
                <w:b w:val="0"/>
                <w:bCs w:val="0"/>
              </w:rPr>
            </w:pPr>
            <w:del w:id="412" w:author="Alex Lorimer" w:date="2016-01-20T13:56:00Z">
              <w:r w:rsidRPr="00D0522A" w:rsidDel="00D92684">
                <w:rPr>
                  <w:rFonts w:ascii="Calibri" w:eastAsia="Calibri" w:hAnsi="Calibri" w:cs="Calibri"/>
                  <w:b w:val="0"/>
                  <w:bCs w:val="0"/>
                </w:rPr>
                <w:delText xml:space="preserve">Concept </w:delText>
              </w:r>
              <w:r w:rsidRPr="00CD1700" w:rsidDel="00D92684">
                <w:rPr>
                  <w:rFonts w:ascii="Calibri" w:eastAsia="Calibri" w:hAnsi="Calibri" w:cs="Calibri"/>
                </w:rPr>
                <w:delText>is</w:delText>
              </w:r>
              <w:r w:rsidDel="00D92684">
                <w:rPr>
                  <w:rFonts w:ascii="Calibri" w:eastAsia="Calibri" w:hAnsi="Calibri" w:cs="Calibri"/>
                </w:rPr>
                <w:delText xml:space="preserve"> </w:delText>
              </w:r>
              <w:r w:rsidRPr="00D0522A" w:rsidDel="00D92684">
                <w:rPr>
                  <w:rFonts w:ascii="Calibri" w:eastAsia="Calibri" w:hAnsi="Calibri" w:cs="Calibri"/>
                </w:rPr>
                <w:delText>unoriginal</w:delText>
              </w:r>
              <w:r w:rsidDel="00D92684">
                <w:rPr>
                  <w:rFonts w:ascii="Calibri" w:eastAsia="Calibri" w:hAnsi="Calibri" w:cs="Calibri"/>
                </w:rPr>
                <w:delText xml:space="preserve"> and </w:delText>
              </w:r>
              <w:r w:rsidRPr="00D0522A" w:rsidDel="00D92684">
                <w:rPr>
                  <w:rFonts w:ascii="Calibri" w:eastAsia="Calibri" w:hAnsi="Calibri" w:cs="Calibri"/>
                </w:rPr>
                <w:delText>outdated</w:delText>
              </w:r>
              <w:r w:rsidDel="00D92684">
                <w:rPr>
                  <w:rFonts w:ascii="Calibri" w:eastAsia="Calibri" w:hAnsi="Calibri" w:cs="Calibri"/>
                </w:rPr>
                <w:delText xml:space="preserve"> </w:delText>
              </w:r>
              <w:r w:rsidRPr="00CD1700" w:rsidDel="00D92684">
                <w:rPr>
                  <w:rFonts w:ascii="Calibri" w:eastAsia="Calibri" w:hAnsi="Calibri" w:cs="Calibri"/>
                </w:rPr>
                <w:delText>compared to modern games that are highly accessible</w:delText>
              </w:r>
            </w:del>
          </w:p>
          <w:p w14:paraId="62616D2D" w14:textId="60B60D8E" w:rsidR="00026FC9" w:rsidRPr="00D0522A" w:rsidDel="00D92684" w:rsidRDefault="00026FC9" w:rsidP="00C72512">
            <w:pPr>
              <w:cnfStyle w:val="100000000000" w:firstRow="1" w:lastRow="0" w:firstColumn="0" w:lastColumn="0" w:oddVBand="0" w:evenVBand="0" w:oddHBand="0" w:evenHBand="0" w:firstRowFirstColumn="0" w:firstRowLastColumn="0" w:lastRowFirstColumn="0" w:lastRowLastColumn="0"/>
              <w:rPr>
                <w:del w:id="413" w:author="Alex Lorimer" w:date="2016-01-20T13:56:00Z"/>
              </w:rPr>
            </w:pPr>
          </w:p>
        </w:tc>
      </w:tr>
    </w:tbl>
    <w:p w14:paraId="5C1D695B" w14:textId="77777777" w:rsidR="00B575B2" w:rsidRDefault="00B575B2">
      <w:pPr>
        <w:rPr>
          <w:color w:val="9F6200" w:themeColor="text2" w:themeTint="BF"/>
        </w:rPr>
        <w:pPrChange w:id="414" w:author="Alex Lorimer" w:date="2016-01-19T13:03:00Z">
          <w:pPr>
            <w:pStyle w:val="Heading1"/>
          </w:pPr>
        </w:pPrChange>
      </w:pPr>
    </w:p>
    <w:p w14:paraId="7CCDE7F5" w14:textId="5828AE17" w:rsidR="5785F02D" w:rsidRPr="00C478D5" w:rsidDel="001D6A8A" w:rsidRDefault="001D6A8A" w:rsidP="6CB21391">
      <w:pPr>
        <w:rPr>
          <w:del w:id="415" w:author="Alex Lorimer" w:date="2016-01-19T13:03:00Z"/>
          <w:rFonts w:ascii="Calibri" w:hAnsi="Calibri"/>
          <w:color w:val="9F6200" w:themeColor="text2" w:themeTint="BF"/>
          <w:rPrChange w:id="416" w:author="Alex Lorimer" w:date="2016-01-19T14:31:00Z">
            <w:rPr>
              <w:del w:id="417" w:author="Alex Lorimer" w:date="2016-01-19T13:03:00Z"/>
            </w:rPr>
          </w:rPrChange>
        </w:rPr>
      </w:pPr>
      <w:r w:rsidRPr="00706DF4">
        <w:rPr>
          <w:color w:val="9F6200" w:themeColor="text2" w:themeTint="BF"/>
          <w:rPrChange w:id="418" w:author="Alex Lorimer" w:date="2016-01-19T14:20:00Z">
            <w:rPr/>
          </w:rPrChange>
        </w:rPr>
        <w:tab/>
      </w:r>
      <w:del w:id="419" w:author="Alex Lorimer" w:date="2016-01-19T13:03:00Z">
        <w:r w:rsidR="149AF5FA" w:rsidRPr="00C478D5" w:rsidDel="001D6A8A">
          <w:rPr>
            <w:rFonts w:ascii="Calibri" w:hAnsi="Calibri"/>
            <w:color w:val="9F6200" w:themeColor="text2" w:themeTint="BF"/>
            <w:rPrChange w:id="420" w:author="Alex Lorimer" w:date="2016-01-19T14:31:00Z">
              <w:rPr/>
            </w:rPrChange>
          </w:rPr>
          <w:br w:type="page"/>
        </w:r>
      </w:del>
    </w:p>
    <w:p w14:paraId="3C83DDF0" w14:textId="34396D76" w:rsidR="26463627" w:rsidRPr="00C478D5" w:rsidRDefault="497F24CC">
      <w:pPr>
        <w:rPr>
          <w:rFonts w:ascii="Calibri" w:hAnsi="Calibri"/>
          <w:color w:val="9F6200" w:themeColor="text2" w:themeTint="BF"/>
          <w:rPrChange w:id="421" w:author="Alex Lorimer" w:date="2016-01-19T14:31:00Z">
            <w:rPr/>
          </w:rPrChange>
        </w:rPr>
        <w:pPrChange w:id="422" w:author="Alex Lorimer" w:date="2016-01-19T13:03:00Z">
          <w:pPr>
            <w:pStyle w:val="Heading1"/>
          </w:pPr>
        </w:pPrChange>
      </w:pPr>
      <w:r w:rsidRPr="005E083D">
        <w:rPr>
          <w:rFonts w:ascii="Calibri" w:eastAsia="Calibri" w:hAnsi="Calibri" w:cs="Calibri"/>
          <w:b/>
          <w:bCs/>
          <w:color w:val="9F6200" w:themeColor="text2" w:themeTint="BF"/>
        </w:rPr>
        <w:t xml:space="preserve">CPU </w:t>
      </w:r>
      <w:r w:rsidR="00706DF4" w:rsidRPr="005E083D">
        <w:rPr>
          <w:rFonts w:ascii="Calibri" w:eastAsia="Calibri" w:hAnsi="Calibri" w:cs="Calibri"/>
          <w:b/>
          <w:bCs/>
          <w:color w:val="9F6200" w:themeColor="text2" w:themeTint="BF"/>
        </w:rPr>
        <w:t>Puzzle Game</w:t>
      </w:r>
      <w:r w:rsidR="00475BB3" w:rsidRPr="00C478D5">
        <w:rPr>
          <w:rFonts w:ascii="Calibri" w:eastAsia="Calibri" w:hAnsi="Calibri" w:cs="Calibri"/>
          <w:b/>
          <w:bCs/>
          <w:color w:val="9F6200" w:themeColor="text2" w:themeTint="BF"/>
          <w:rPrChange w:id="423" w:author="Alex Lorimer" w:date="2016-01-19T14:31:00Z">
            <w:rPr>
              <w:rFonts w:ascii="Calibri" w:eastAsia="Calibri" w:hAnsi="Calibri" w:cs="Calibri"/>
              <w:color w:val="9F6200" w:themeColor="text2" w:themeTint="BF"/>
            </w:rPr>
          </w:rPrChange>
        </w:rPr>
        <w:t xml:space="preserve"> 2.1.2</w:t>
      </w:r>
    </w:p>
    <w:p w14:paraId="65578ED3" w14:textId="1A291366" w:rsidR="008C7594" w:rsidRDefault="0315409B" w:rsidP="005E083D">
      <w:pPr>
        <w:jc w:val="both"/>
        <w:rPr>
          <w:ins w:id="424" w:author="Alex Lorimer" w:date="2016-01-19T14:45:00Z"/>
          <w:rFonts w:ascii="Calibri" w:hAnsi="Calibri"/>
        </w:rPr>
      </w:pPr>
      <w:r w:rsidRPr="00C478D5">
        <w:rPr>
          <w:rFonts w:ascii="Calibri" w:hAnsi="Calibri"/>
          <w:rPrChange w:id="425" w:author="Alex Lorimer" w:date="2016-01-19T14:31:00Z">
            <w:rPr/>
          </w:rPrChange>
        </w:rPr>
        <w:t xml:space="preserve">The concept </w:t>
      </w:r>
      <w:r w:rsidR="00C478D5">
        <w:rPr>
          <w:rFonts w:ascii="Calibri" w:hAnsi="Calibri"/>
        </w:rPr>
        <w:t>attempted to flip the relationship between programmer and computer around, as a novel approach t</w:t>
      </w:r>
      <w:r w:rsidR="005805DC">
        <w:rPr>
          <w:rFonts w:ascii="Calibri" w:hAnsi="Calibri"/>
        </w:rPr>
        <w:t>o this</w:t>
      </w:r>
      <w:r w:rsidR="00C478D5">
        <w:rPr>
          <w:rFonts w:ascii="Calibri" w:hAnsi="Calibri"/>
        </w:rPr>
        <w:t xml:space="preserve"> project. The idea is that</w:t>
      </w:r>
      <w:r w:rsidR="008C7594">
        <w:rPr>
          <w:rFonts w:ascii="Calibri" w:hAnsi="Calibri"/>
        </w:rPr>
        <w:t xml:space="preserve"> program instructions would be </w:t>
      </w:r>
      <w:r w:rsidR="00C478D5">
        <w:rPr>
          <w:rFonts w:ascii="Calibri" w:hAnsi="Calibri"/>
        </w:rPr>
        <w:t xml:space="preserve">displayed to the player, who would </w:t>
      </w:r>
      <w:r w:rsidR="005805DC">
        <w:rPr>
          <w:rFonts w:ascii="Calibri" w:hAnsi="Calibri"/>
        </w:rPr>
        <w:t xml:space="preserve">need to act analogously to a </w:t>
      </w:r>
      <w:r w:rsidR="00C478D5">
        <w:rPr>
          <w:rFonts w:ascii="Calibri" w:hAnsi="Calibri"/>
        </w:rPr>
        <w:t>Central Processing Unit</w:t>
      </w:r>
      <w:r w:rsidR="005805DC">
        <w:rPr>
          <w:rFonts w:ascii="Calibri" w:hAnsi="Calibri"/>
        </w:rPr>
        <w:t xml:space="preserve"> (and its</w:t>
      </w:r>
      <w:r w:rsidR="008C7594">
        <w:rPr>
          <w:rFonts w:ascii="Calibri" w:hAnsi="Calibri"/>
        </w:rPr>
        <w:t xml:space="preserve"> output and storage</w:t>
      </w:r>
      <w:r w:rsidR="005805DC">
        <w:rPr>
          <w:rFonts w:ascii="Calibri" w:hAnsi="Calibri"/>
        </w:rPr>
        <w:t xml:space="preserve"> peripherals)</w:t>
      </w:r>
      <w:r w:rsidR="00C478D5">
        <w:rPr>
          <w:rFonts w:ascii="Calibri" w:hAnsi="Calibri"/>
        </w:rPr>
        <w:t xml:space="preserve"> to interpret </w:t>
      </w:r>
      <w:r w:rsidR="00BA7E2E">
        <w:rPr>
          <w:rFonts w:ascii="Calibri" w:hAnsi="Calibri"/>
        </w:rPr>
        <w:t>these instructions</w:t>
      </w:r>
      <w:r w:rsidR="00C478D5">
        <w:rPr>
          <w:rFonts w:ascii="Calibri" w:hAnsi="Calibri"/>
        </w:rPr>
        <w:t xml:space="preserve">, and perform the correct actions </w:t>
      </w:r>
      <w:r w:rsidR="00BA7E2E">
        <w:rPr>
          <w:rFonts w:ascii="Calibri" w:hAnsi="Calibri"/>
        </w:rPr>
        <w:t xml:space="preserve">to </w:t>
      </w:r>
      <w:r w:rsidR="00C478D5">
        <w:rPr>
          <w:rFonts w:ascii="Calibri" w:hAnsi="Calibri"/>
        </w:rPr>
        <w:t xml:space="preserve">complete tasks. </w:t>
      </w:r>
      <w:r w:rsidR="00BA7E2E">
        <w:rPr>
          <w:rFonts w:ascii="Calibri" w:hAnsi="Calibri"/>
        </w:rPr>
        <w:t xml:space="preserve">An example </w:t>
      </w:r>
      <w:r w:rsidR="008C7594">
        <w:rPr>
          <w:rFonts w:ascii="Calibri" w:hAnsi="Calibri"/>
        </w:rPr>
        <w:t>would</w:t>
      </w:r>
      <w:r w:rsidR="00BA7E2E">
        <w:rPr>
          <w:rFonts w:ascii="Calibri" w:hAnsi="Calibri"/>
        </w:rPr>
        <w:t xml:space="preserve"> be to move objects into instructed positions, or </w:t>
      </w:r>
      <w:r w:rsidR="008C7594">
        <w:rPr>
          <w:rFonts w:ascii="Calibri" w:hAnsi="Calibri"/>
        </w:rPr>
        <w:t>colour objects correctly, etc.</w:t>
      </w:r>
    </w:p>
    <w:p w14:paraId="526636D1" w14:textId="52E3388A" w:rsidR="002702EB" w:rsidRDefault="00AE1BAD" w:rsidP="005E083D">
      <w:pPr>
        <w:jc w:val="both"/>
        <w:rPr>
          <w:ins w:id="426" w:author="Alex Lorimer" w:date="2016-01-19T17:01:00Z"/>
          <w:rFonts w:ascii="Calibri" w:hAnsi="Calibri"/>
        </w:rPr>
      </w:pPr>
      <w:r>
        <w:rPr>
          <w:rFonts w:ascii="Calibri" w:eastAsia="Calibri" w:hAnsi="Calibri" w:cs="Calibri"/>
          <w:noProof/>
          <w:lang w:eastAsia="ja-JP"/>
        </w:rPr>
        <w:lastRenderedPageBreak/>
        <mc:AlternateContent>
          <mc:Choice Requires="wpg">
            <w:drawing>
              <wp:anchor distT="0" distB="0" distL="114300" distR="114300" simplePos="0" relativeHeight="251625501" behindDoc="0" locked="0" layoutInCell="1" allowOverlap="1" wp14:anchorId="71FCDDCC" wp14:editId="0B2E8503">
                <wp:simplePos x="0" y="0"/>
                <wp:positionH relativeFrom="column">
                  <wp:posOffset>142875</wp:posOffset>
                </wp:positionH>
                <wp:positionV relativeFrom="paragraph">
                  <wp:posOffset>984250</wp:posOffset>
                </wp:positionV>
                <wp:extent cx="5581650" cy="3971925"/>
                <wp:effectExtent l="0" t="0" r="19050" b="28575"/>
                <wp:wrapSquare wrapText="bothSides"/>
                <wp:docPr id="156" name="Group 156"/>
                <wp:cNvGraphicFramePr/>
                <a:graphic xmlns:a="http://schemas.openxmlformats.org/drawingml/2006/main">
                  <a:graphicData uri="http://schemas.microsoft.com/office/word/2010/wordprocessingGroup">
                    <wpg:wgp>
                      <wpg:cNvGrpSpPr/>
                      <wpg:grpSpPr>
                        <a:xfrm>
                          <a:off x="0" y="0"/>
                          <a:ext cx="5581650" cy="3971925"/>
                          <a:chOff x="0" y="0"/>
                          <a:chExt cx="5581650" cy="3971925"/>
                        </a:xfrm>
                      </wpg:grpSpPr>
                      <wps:wsp>
                        <wps:cNvPr id="62" name="Text Box 62"/>
                        <wps:cNvSpPr txBox="1"/>
                        <wps:spPr>
                          <a:xfrm>
                            <a:off x="0" y="2695575"/>
                            <a:ext cx="5581650" cy="1276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111CDD" w14:textId="43477909" w:rsidR="00170724" w:rsidRPr="00C72512" w:rsidRDefault="00170724">
                              <w:pPr>
                                <w:rPr>
                                  <w:color w:val="FFA414" w:themeColor="text2" w:themeTint="80"/>
                                  <w:sz w:val="28"/>
                                  <w:rPrChange w:id="427" w:author="Alex Lorimer" w:date="2016-01-19T18:59:00Z">
                                    <w:rPr/>
                                  </w:rPrChange>
                                </w:rPr>
                              </w:pPr>
                              <w:r w:rsidRPr="00C72512">
                                <w:rPr>
                                  <w:color w:val="FFA414" w:themeColor="text2" w:themeTint="80"/>
                                  <w:sz w:val="28"/>
                                  <w:rPrChange w:id="428" w:author="Alex Lorimer" w:date="2016-01-19T18:59:00Z">
                                    <w:rPr/>
                                  </w:rPrChange>
                                </w:rPr>
                                <w:t xml:space="preserve">int x = </w:t>
                              </w:r>
                              <w:r>
                                <w:rPr>
                                  <w:color w:val="FFFF00"/>
                                  <w:sz w:val="28"/>
                                </w:rPr>
                                <w:t>10</w:t>
                              </w:r>
                              <w:r w:rsidRPr="00C72512">
                                <w:rPr>
                                  <w:color w:val="FFA414" w:themeColor="text2" w:themeTint="80"/>
                                  <w:sz w:val="28"/>
                                  <w:rPrChange w:id="429" w:author="Alex Lorimer" w:date="2016-01-19T18:59:00Z">
                                    <w:rPr/>
                                  </w:rPrChange>
                                </w:rPr>
                                <w:t>;</w:t>
                              </w:r>
                            </w:p>
                            <w:p w14:paraId="14FA3660" w14:textId="76868566" w:rsidR="00170724" w:rsidRPr="00C72512" w:rsidRDefault="00170724">
                              <w:pPr>
                                <w:rPr>
                                  <w:color w:val="FFFFFF" w:themeColor="background1"/>
                                  <w:sz w:val="28"/>
                                  <w:rPrChange w:id="430" w:author="Alex Lorimer" w:date="2016-01-19T18:59:00Z">
                                    <w:rPr/>
                                  </w:rPrChange>
                                </w:rPr>
                              </w:pPr>
                              <w:r w:rsidRPr="00C72512">
                                <w:rPr>
                                  <w:color w:val="FFA414" w:themeColor="text2" w:themeTint="80"/>
                                  <w:sz w:val="28"/>
                                  <w:rPrChange w:id="431" w:author="Alex Lorimer" w:date="2016-01-19T18:59:00Z">
                                    <w:rPr/>
                                  </w:rPrChange>
                                </w:rPr>
                                <w:t xml:space="preserve">int y = </w:t>
                              </w:r>
                              <w:r>
                                <w:rPr>
                                  <w:color w:val="FFFF00"/>
                                  <w:sz w:val="28"/>
                                </w:rPr>
                                <w:t>6</w:t>
                              </w:r>
                              <w:r w:rsidRPr="00C72512">
                                <w:rPr>
                                  <w:color w:val="FFA414" w:themeColor="text2" w:themeTint="80"/>
                                  <w:sz w:val="28"/>
                                  <w:rPrChange w:id="432" w:author="Alex Lorimer" w:date="2016-01-19T18:59:00Z">
                                    <w:rPr/>
                                  </w:rPrChange>
                                </w:rPr>
                                <w:t xml:space="preserve">; </w:t>
                              </w:r>
                            </w:p>
                            <w:p w14:paraId="21C1A633" w14:textId="754DADB4" w:rsidR="00170724" w:rsidRPr="00C72512" w:rsidRDefault="00170724">
                              <w:pPr>
                                <w:rPr>
                                  <w:color w:val="FFFFFF" w:themeColor="background1"/>
                                  <w:sz w:val="28"/>
                                  <w:rPrChange w:id="433" w:author="Alex Lorimer" w:date="2016-01-19T18:59:00Z">
                                    <w:rPr/>
                                  </w:rPrChange>
                                </w:rPr>
                              </w:pPr>
                              <w:r w:rsidRPr="00C72512">
                                <w:rPr>
                                  <w:color w:val="8ED1D3" w:themeColor="accent3" w:themeTint="99"/>
                                  <w:sz w:val="28"/>
                                  <w:rPrChange w:id="434" w:author="Alex Lorimer" w:date="2016-01-19T18:59:00Z">
                                    <w:rPr/>
                                  </w:rPrChange>
                                </w:rPr>
                                <w:t>moveSquareTo(</w:t>
                              </w:r>
                              <w:r w:rsidRPr="00C72512">
                                <w:rPr>
                                  <w:color w:val="92D050"/>
                                  <w:sz w:val="28"/>
                                  <w:rPrChange w:id="435" w:author="Alex Lorimer" w:date="2016-01-19T18:59:00Z">
                                    <w:rPr>
                                      <w:color w:val="FFFFFF" w:themeColor="background1"/>
                                    </w:rPr>
                                  </w:rPrChange>
                                </w:rPr>
                                <w:t>bigSquare</w:t>
                              </w:r>
                              <w:r w:rsidRPr="00C72512">
                                <w:rPr>
                                  <w:color w:val="8ED1D3" w:themeColor="accent3" w:themeTint="99"/>
                                  <w:sz w:val="28"/>
                                  <w:rPrChange w:id="436" w:author="Alex Lorimer" w:date="2016-01-19T18:59:00Z">
                                    <w:rPr/>
                                  </w:rPrChange>
                                </w:rPr>
                                <w:t>,</w:t>
                              </w:r>
                              <w:r w:rsidRPr="00C72512">
                                <w:rPr>
                                  <w:color w:val="FFFFFF" w:themeColor="background1"/>
                                  <w:sz w:val="28"/>
                                  <w:rPrChange w:id="437" w:author="Alex Lorimer" w:date="2016-01-19T18:59:00Z">
                                    <w:rPr/>
                                  </w:rPrChange>
                                </w:rPr>
                                <w:t xml:space="preserve"> </w:t>
                              </w:r>
                              <w:r w:rsidRPr="00C72512">
                                <w:rPr>
                                  <w:color w:val="FFA414" w:themeColor="text2" w:themeTint="80"/>
                                  <w:sz w:val="28"/>
                                  <w:rPrChange w:id="438" w:author="Alex Lorimer" w:date="2016-01-19T18:59:00Z">
                                    <w:rPr/>
                                  </w:rPrChange>
                                </w:rPr>
                                <w:t>x</w:t>
                              </w:r>
                              <w:r w:rsidRPr="00C72512">
                                <w:rPr>
                                  <w:color w:val="8ED1D3" w:themeColor="accent3" w:themeTint="99"/>
                                  <w:sz w:val="28"/>
                                  <w:rPrChange w:id="439" w:author="Alex Lorimer" w:date="2016-01-19T18:59:00Z">
                                    <w:rPr/>
                                  </w:rPrChange>
                                </w:rPr>
                                <w:t>,</w:t>
                              </w:r>
                              <w:r w:rsidRPr="00C72512">
                                <w:rPr>
                                  <w:color w:val="FFFFFF" w:themeColor="background1"/>
                                  <w:sz w:val="28"/>
                                  <w:rPrChange w:id="440" w:author="Alex Lorimer" w:date="2016-01-19T18:59:00Z">
                                    <w:rPr/>
                                  </w:rPrChange>
                                </w:rPr>
                                <w:t xml:space="preserve"> </w:t>
                              </w:r>
                              <w:r w:rsidRPr="00C72512">
                                <w:rPr>
                                  <w:color w:val="FFA414" w:themeColor="text2" w:themeTint="80"/>
                                  <w:sz w:val="28"/>
                                  <w:rPrChange w:id="441" w:author="Alex Lorimer" w:date="2016-01-19T18:59:00Z">
                                    <w:rPr/>
                                  </w:rPrChange>
                                </w:rPr>
                                <w:t>y</w:t>
                              </w:r>
                              <w:r>
                                <w:rPr>
                                  <w:color w:val="FFA414" w:themeColor="text2" w:themeTint="80"/>
                                  <w:sz w:val="28"/>
                                </w:rPr>
                                <w:t xml:space="preserve"> </w:t>
                              </w:r>
                              <w:r w:rsidRPr="005247ED">
                                <w:rPr>
                                  <w:color w:val="E4A8A4" w:themeColor="accent5" w:themeTint="99"/>
                                  <w:sz w:val="28"/>
                                  <w:rPrChange w:id="442" w:author="Alex Lorimer" w:date="2016-01-19T19:21:00Z">
                                    <w:rPr>
                                      <w:color w:val="FFA414" w:themeColor="text2" w:themeTint="80"/>
                                      <w:sz w:val="28"/>
                                    </w:rPr>
                                  </w:rPrChange>
                                </w:rPr>
                                <w:t>*</w:t>
                              </w:r>
                              <w:r>
                                <w:rPr>
                                  <w:color w:val="FFA414" w:themeColor="text2" w:themeTint="80"/>
                                  <w:sz w:val="28"/>
                                </w:rPr>
                                <w:t xml:space="preserve"> </w:t>
                              </w:r>
                              <w:r w:rsidRPr="005247ED">
                                <w:rPr>
                                  <w:color w:val="FFFF00"/>
                                  <w:sz w:val="28"/>
                                  <w:rPrChange w:id="443" w:author="Alex Lorimer" w:date="2016-01-19T19:21:00Z">
                                    <w:rPr>
                                      <w:color w:val="FFA414" w:themeColor="text2" w:themeTint="80"/>
                                      <w:sz w:val="28"/>
                                    </w:rPr>
                                  </w:rPrChange>
                                </w:rPr>
                                <w:t>2</w:t>
                              </w:r>
                              <w:r w:rsidRPr="00C72512">
                                <w:rPr>
                                  <w:color w:val="8ED1D3" w:themeColor="accent3" w:themeTint="99"/>
                                  <w:sz w:val="28"/>
                                  <w:rPrChange w:id="444" w:author="Alex Lorimer" w:date="2016-01-19T18:59:00Z">
                                    <w:rPr/>
                                  </w:rPrChange>
                                </w:rPr>
                                <w:t>);</w:t>
                              </w:r>
                            </w:p>
                            <w:p w14:paraId="14E86B7E" w14:textId="77777777" w:rsidR="00170724" w:rsidRDefault="001707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0" y="0"/>
                            <a:ext cx="5581650" cy="2695575"/>
                          </a:xfrm>
                          <a:prstGeom prst="rect">
                            <a:avLst/>
                          </a:prstGeom>
                          <a:solidFill>
                            <a:schemeClr val="bg1"/>
                          </a:solidFill>
                          <a:ln w="6350">
                            <a:solidFill>
                              <a:prstClr val="black"/>
                            </a:solidFill>
                          </a:ln>
                          <a:effectLst/>
                        </wps:spPr>
                        <wps:txbx>
                          <w:txbxContent>
                            <w:tbl>
                              <w:tblPr>
                                <w:tblStyle w:val="TableGrid"/>
                                <w:tblW w:w="50" w:type="pct"/>
                                <w:tblLook w:val="04A0" w:firstRow="1" w:lastRow="0" w:firstColumn="1" w:lastColumn="0" w:noHBand="0" w:noVBand="1"/>
                              </w:tblPr>
                              <w:tblGrid>
                                <w:gridCol w:w="376"/>
                                <w:gridCol w:w="367"/>
                                <w:gridCol w:w="367"/>
                                <w:gridCol w:w="367"/>
                                <w:gridCol w:w="367"/>
                                <w:gridCol w:w="367"/>
                                <w:gridCol w:w="367"/>
                                <w:gridCol w:w="367"/>
                                <w:gridCol w:w="367"/>
                                <w:gridCol w:w="367"/>
                                <w:gridCol w:w="376"/>
                                <w:gridCol w:w="376"/>
                                <w:gridCol w:w="376"/>
                                <w:gridCol w:w="376"/>
                                <w:gridCol w:w="376"/>
                                <w:gridCol w:w="376"/>
                                <w:gridCol w:w="376"/>
                                <w:gridCol w:w="376"/>
                                <w:gridCol w:w="376"/>
                                <w:gridCol w:w="376"/>
                                <w:gridCol w:w="376"/>
                                <w:gridCol w:w="376"/>
                                <w:gridCol w:w="376"/>
                                <w:gridCol w:w="222"/>
                                <w:gridCol w:w="222"/>
                                <w:gridCol w:w="222"/>
                                <w:gridCol w:w="222"/>
                                <w:gridCol w:w="222"/>
                                <w:gridCol w:w="222"/>
                                <w:gridCol w:w="222"/>
                                <w:gridCol w:w="222"/>
                                <w:gridCol w:w="222"/>
                              </w:tblGrid>
                              <w:tr w:rsidR="00170724" w:rsidRPr="003344AD" w14:paraId="6E0985FE" w14:textId="77777777" w:rsidTr="000800E0">
                                <w:tc>
                                  <w:tcPr>
                                    <w:tcW w:w="360" w:type="dxa"/>
                                    <w:tcBorders>
                                      <w:top w:val="nil"/>
                                      <w:left w:val="nil"/>
                                      <w:bottom w:val="nil"/>
                                      <w:right w:val="nil"/>
                                    </w:tcBorders>
                                  </w:tcPr>
                                  <w:p w14:paraId="623F4BFA" w14:textId="47A5963E" w:rsidR="00170724" w:rsidRPr="005247ED" w:rsidRDefault="00170724" w:rsidP="00C72512">
                                    <w:pPr>
                                      <w:rPr>
                                        <w:sz w:val="16"/>
                                        <w:szCs w:val="16"/>
                                        <w:rPrChange w:id="445" w:author="Alex Lorimer" w:date="2016-01-19T19:13:00Z">
                                          <w:rPr/>
                                        </w:rPrChange>
                                      </w:rPr>
                                    </w:pPr>
                                    <w:r w:rsidRPr="005247ED">
                                      <w:rPr>
                                        <w:sz w:val="16"/>
                                        <w:szCs w:val="16"/>
                                      </w:rPr>
                                      <w:t xml:space="preserve"> </w:t>
                                    </w:r>
                                  </w:p>
                                </w:tc>
                                <w:tc>
                                  <w:tcPr>
                                    <w:tcW w:w="360" w:type="dxa"/>
                                    <w:tcBorders>
                                      <w:top w:val="nil"/>
                                      <w:left w:val="nil"/>
                                      <w:bottom w:val="single" w:sz="4" w:space="0" w:color="auto"/>
                                      <w:right w:val="nil"/>
                                    </w:tcBorders>
                                  </w:tcPr>
                                  <w:p w14:paraId="3152AC6F" w14:textId="643C3536" w:rsidR="00170724" w:rsidRPr="003344AD" w:rsidRDefault="00170724" w:rsidP="00C72512">
                                    <w:pPr>
                                      <w:rPr>
                                        <w:sz w:val="16"/>
                                        <w:szCs w:val="16"/>
                                        <w:rPrChange w:id="446" w:author="Alex Lorimer" w:date="2016-01-19T19:10:00Z">
                                          <w:rPr/>
                                        </w:rPrChange>
                                      </w:rPr>
                                    </w:pPr>
                                    <w:r>
                                      <w:rPr>
                                        <w:sz w:val="16"/>
                                        <w:szCs w:val="16"/>
                                      </w:rPr>
                                      <w:t>0</w:t>
                                    </w:r>
                                    <w:r w:rsidRPr="005247ED">
                                      <w:rPr>
                                        <w:color w:val="FFFFFF" w:themeColor="background1"/>
                                        <w:sz w:val="16"/>
                                        <w:szCs w:val="16"/>
                                        <w:rPrChange w:id="447" w:author="Alex Lorimer" w:date="2016-01-19T19:16:00Z">
                                          <w:rPr>
                                            <w:sz w:val="16"/>
                                            <w:szCs w:val="16"/>
                                          </w:rPr>
                                        </w:rPrChange>
                                      </w:rPr>
                                      <w:t>..</w:t>
                                    </w:r>
                                  </w:p>
                                </w:tc>
                                <w:tc>
                                  <w:tcPr>
                                    <w:tcW w:w="360" w:type="dxa"/>
                                    <w:tcBorders>
                                      <w:top w:val="nil"/>
                                      <w:left w:val="nil"/>
                                      <w:bottom w:val="single" w:sz="4" w:space="0" w:color="auto"/>
                                      <w:right w:val="nil"/>
                                    </w:tcBorders>
                                  </w:tcPr>
                                  <w:p w14:paraId="4BADE668" w14:textId="3728F7F1" w:rsidR="00170724" w:rsidRPr="003344AD" w:rsidRDefault="00170724" w:rsidP="00C72512">
                                    <w:pPr>
                                      <w:rPr>
                                        <w:sz w:val="16"/>
                                        <w:szCs w:val="16"/>
                                        <w:rPrChange w:id="448" w:author="Alex Lorimer" w:date="2016-01-19T19:10:00Z">
                                          <w:rPr/>
                                        </w:rPrChange>
                                      </w:rPr>
                                    </w:pPr>
                                    <w:r>
                                      <w:rPr>
                                        <w:sz w:val="16"/>
                                        <w:szCs w:val="16"/>
                                      </w:rPr>
                                      <w:t>2</w:t>
                                    </w:r>
                                    <w:r w:rsidRPr="005247ED">
                                      <w:rPr>
                                        <w:color w:val="FFFFFF" w:themeColor="background1"/>
                                        <w:sz w:val="16"/>
                                        <w:szCs w:val="16"/>
                                        <w:rPrChange w:id="449" w:author="Alex Lorimer" w:date="2016-01-19T19:16:00Z">
                                          <w:rPr>
                                            <w:sz w:val="16"/>
                                            <w:szCs w:val="16"/>
                                          </w:rPr>
                                        </w:rPrChange>
                                      </w:rPr>
                                      <w:t>..</w:t>
                                    </w:r>
                                  </w:p>
                                </w:tc>
                                <w:tc>
                                  <w:tcPr>
                                    <w:tcW w:w="360" w:type="dxa"/>
                                    <w:tcBorders>
                                      <w:top w:val="nil"/>
                                      <w:left w:val="nil"/>
                                      <w:bottom w:val="single" w:sz="4" w:space="0" w:color="auto"/>
                                      <w:right w:val="nil"/>
                                    </w:tcBorders>
                                  </w:tcPr>
                                  <w:p w14:paraId="696CF394" w14:textId="7F35346B" w:rsidR="00170724" w:rsidRPr="003344AD" w:rsidRDefault="00170724" w:rsidP="00C72512">
                                    <w:pPr>
                                      <w:rPr>
                                        <w:sz w:val="16"/>
                                        <w:szCs w:val="16"/>
                                        <w:rPrChange w:id="450" w:author="Alex Lorimer" w:date="2016-01-19T19:10:00Z">
                                          <w:rPr/>
                                        </w:rPrChange>
                                      </w:rPr>
                                    </w:pPr>
                                    <w:r>
                                      <w:rPr>
                                        <w:sz w:val="16"/>
                                        <w:szCs w:val="16"/>
                                      </w:rPr>
                                      <w:t>3</w:t>
                                    </w:r>
                                    <w:r w:rsidRPr="005247ED">
                                      <w:rPr>
                                        <w:color w:val="FFFFFF" w:themeColor="background1"/>
                                        <w:sz w:val="16"/>
                                        <w:szCs w:val="16"/>
                                        <w:rPrChange w:id="451" w:author="Alex Lorimer" w:date="2016-01-19T19:16:00Z">
                                          <w:rPr>
                                            <w:sz w:val="16"/>
                                            <w:szCs w:val="16"/>
                                          </w:rPr>
                                        </w:rPrChange>
                                      </w:rPr>
                                      <w:t>..</w:t>
                                    </w:r>
                                  </w:p>
                                </w:tc>
                                <w:tc>
                                  <w:tcPr>
                                    <w:tcW w:w="360" w:type="dxa"/>
                                    <w:tcBorders>
                                      <w:top w:val="nil"/>
                                      <w:left w:val="nil"/>
                                      <w:bottom w:val="single" w:sz="4" w:space="0" w:color="auto"/>
                                      <w:right w:val="nil"/>
                                    </w:tcBorders>
                                  </w:tcPr>
                                  <w:p w14:paraId="13C95FC4" w14:textId="00635EB7" w:rsidR="00170724" w:rsidRPr="003344AD" w:rsidRDefault="00170724" w:rsidP="00C72512">
                                    <w:pPr>
                                      <w:rPr>
                                        <w:sz w:val="16"/>
                                        <w:szCs w:val="16"/>
                                        <w:rPrChange w:id="452" w:author="Alex Lorimer" w:date="2016-01-19T19:10:00Z">
                                          <w:rPr/>
                                        </w:rPrChange>
                                      </w:rPr>
                                    </w:pPr>
                                    <w:r>
                                      <w:rPr>
                                        <w:sz w:val="16"/>
                                        <w:szCs w:val="16"/>
                                      </w:rPr>
                                      <w:t>4</w:t>
                                    </w:r>
                                    <w:r w:rsidRPr="005247ED">
                                      <w:rPr>
                                        <w:color w:val="FFFFFF" w:themeColor="background1"/>
                                        <w:sz w:val="16"/>
                                        <w:szCs w:val="16"/>
                                        <w:rPrChange w:id="453" w:author="Alex Lorimer" w:date="2016-01-19T19:16:00Z">
                                          <w:rPr>
                                            <w:sz w:val="16"/>
                                            <w:szCs w:val="16"/>
                                          </w:rPr>
                                        </w:rPrChange>
                                      </w:rPr>
                                      <w:t>..</w:t>
                                    </w:r>
                                  </w:p>
                                </w:tc>
                                <w:tc>
                                  <w:tcPr>
                                    <w:tcW w:w="360" w:type="dxa"/>
                                    <w:tcBorders>
                                      <w:top w:val="nil"/>
                                      <w:left w:val="nil"/>
                                      <w:bottom w:val="single" w:sz="4" w:space="0" w:color="auto"/>
                                      <w:right w:val="nil"/>
                                    </w:tcBorders>
                                  </w:tcPr>
                                  <w:p w14:paraId="2F6BA45E" w14:textId="2D4016A4" w:rsidR="00170724" w:rsidRPr="003344AD" w:rsidRDefault="00170724" w:rsidP="00C72512">
                                    <w:pPr>
                                      <w:rPr>
                                        <w:sz w:val="16"/>
                                        <w:szCs w:val="16"/>
                                        <w:rPrChange w:id="454" w:author="Alex Lorimer" w:date="2016-01-19T19:10:00Z">
                                          <w:rPr/>
                                        </w:rPrChange>
                                      </w:rPr>
                                    </w:pPr>
                                    <w:r>
                                      <w:rPr>
                                        <w:sz w:val="16"/>
                                        <w:szCs w:val="16"/>
                                      </w:rPr>
                                      <w:t>5</w:t>
                                    </w:r>
                                    <w:r w:rsidRPr="005247ED">
                                      <w:rPr>
                                        <w:color w:val="FFFFFF" w:themeColor="background1"/>
                                        <w:sz w:val="16"/>
                                        <w:szCs w:val="16"/>
                                        <w:rPrChange w:id="455" w:author="Alex Lorimer" w:date="2016-01-19T19:17:00Z">
                                          <w:rPr>
                                            <w:sz w:val="16"/>
                                            <w:szCs w:val="16"/>
                                          </w:rPr>
                                        </w:rPrChange>
                                      </w:rPr>
                                      <w:t>..</w:t>
                                    </w:r>
                                  </w:p>
                                </w:tc>
                                <w:tc>
                                  <w:tcPr>
                                    <w:tcW w:w="360" w:type="dxa"/>
                                    <w:tcBorders>
                                      <w:top w:val="nil"/>
                                      <w:left w:val="nil"/>
                                      <w:bottom w:val="single" w:sz="4" w:space="0" w:color="auto"/>
                                      <w:right w:val="nil"/>
                                    </w:tcBorders>
                                  </w:tcPr>
                                  <w:p w14:paraId="4F8D6C89" w14:textId="160607BB" w:rsidR="00170724" w:rsidRPr="003344AD" w:rsidRDefault="00170724" w:rsidP="00C72512">
                                    <w:pPr>
                                      <w:rPr>
                                        <w:sz w:val="16"/>
                                        <w:szCs w:val="16"/>
                                        <w:rPrChange w:id="456" w:author="Alex Lorimer" w:date="2016-01-19T19:10:00Z">
                                          <w:rPr/>
                                        </w:rPrChange>
                                      </w:rPr>
                                    </w:pPr>
                                    <w:r>
                                      <w:rPr>
                                        <w:sz w:val="16"/>
                                        <w:szCs w:val="16"/>
                                      </w:rPr>
                                      <w:t>6</w:t>
                                    </w:r>
                                    <w:r w:rsidRPr="005247ED">
                                      <w:rPr>
                                        <w:color w:val="FFFFFF" w:themeColor="background1"/>
                                        <w:sz w:val="16"/>
                                        <w:szCs w:val="16"/>
                                        <w:rPrChange w:id="457" w:author="Alex Lorimer" w:date="2016-01-19T19:17:00Z">
                                          <w:rPr>
                                            <w:sz w:val="16"/>
                                            <w:szCs w:val="16"/>
                                          </w:rPr>
                                        </w:rPrChange>
                                      </w:rPr>
                                      <w:t>..</w:t>
                                    </w:r>
                                  </w:p>
                                </w:tc>
                                <w:tc>
                                  <w:tcPr>
                                    <w:tcW w:w="360" w:type="dxa"/>
                                    <w:tcBorders>
                                      <w:top w:val="nil"/>
                                      <w:left w:val="nil"/>
                                      <w:bottom w:val="single" w:sz="4" w:space="0" w:color="auto"/>
                                      <w:right w:val="nil"/>
                                    </w:tcBorders>
                                  </w:tcPr>
                                  <w:p w14:paraId="7F899B0F" w14:textId="69F5CEA9" w:rsidR="00170724" w:rsidRPr="003344AD" w:rsidRDefault="00170724" w:rsidP="00C72512">
                                    <w:pPr>
                                      <w:rPr>
                                        <w:sz w:val="16"/>
                                        <w:szCs w:val="16"/>
                                        <w:rPrChange w:id="458" w:author="Alex Lorimer" w:date="2016-01-19T19:10:00Z">
                                          <w:rPr/>
                                        </w:rPrChange>
                                      </w:rPr>
                                    </w:pPr>
                                    <w:r>
                                      <w:rPr>
                                        <w:sz w:val="16"/>
                                        <w:szCs w:val="16"/>
                                      </w:rPr>
                                      <w:t>7</w:t>
                                    </w:r>
                                    <w:r w:rsidRPr="005247ED">
                                      <w:rPr>
                                        <w:color w:val="FFFFFF" w:themeColor="background1"/>
                                        <w:sz w:val="16"/>
                                        <w:szCs w:val="16"/>
                                        <w:rPrChange w:id="459" w:author="Alex Lorimer" w:date="2016-01-19T19:17:00Z">
                                          <w:rPr>
                                            <w:sz w:val="16"/>
                                            <w:szCs w:val="16"/>
                                          </w:rPr>
                                        </w:rPrChange>
                                      </w:rPr>
                                      <w:t>..</w:t>
                                    </w:r>
                                  </w:p>
                                </w:tc>
                                <w:tc>
                                  <w:tcPr>
                                    <w:tcW w:w="360" w:type="dxa"/>
                                    <w:tcBorders>
                                      <w:top w:val="nil"/>
                                      <w:left w:val="nil"/>
                                      <w:bottom w:val="single" w:sz="4" w:space="0" w:color="auto"/>
                                      <w:right w:val="nil"/>
                                    </w:tcBorders>
                                  </w:tcPr>
                                  <w:p w14:paraId="5D0E7FBD" w14:textId="7663B3CE" w:rsidR="00170724" w:rsidRPr="003344AD" w:rsidRDefault="00170724" w:rsidP="00C72512">
                                    <w:pPr>
                                      <w:rPr>
                                        <w:sz w:val="16"/>
                                        <w:szCs w:val="16"/>
                                        <w:rPrChange w:id="460" w:author="Alex Lorimer" w:date="2016-01-19T19:10:00Z">
                                          <w:rPr/>
                                        </w:rPrChange>
                                      </w:rPr>
                                    </w:pPr>
                                    <w:r>
                                      <w:rPr>
                                        <w:sz w:val="16"/>
                                        <w:szCs w:val="16"/>
                                      </w:rPr>
                                      <w:t>8</w:t>
                                    </w:r>
                                    <w:r w:rsidRPr="005247ED">
                                      <w:rPr>
                                        <w:color w:val="FFFFFF" w:themeColor="background1"/>
                                        <w:sz w:val="16"/>
                                        <w:szCs w:val="16"/>
                                        <w:rPrChange w:id="461" w:author="Alex Lorimer" w:date="2016-01-19T19:17:00Z">
                                          <w:rPr>
                                            <w:sz w:val="16"/>
                                            <w:szCs w:val="16"/>
                                          </w:rPr>
                                        </w:rPrChange>
                                      </w:rPr>
                                      <w:t>..</w:t>
                                    </w:r>
                                  </w:p>
                                </w:tc>
                                <w:tc>
                                  <w:tcPr>
                                    <w:tcW w:w="360" w:type="dxa"/>
                                    <w:tcBorders>
                                      <w:top w:val="nil"/>
                                      <w:left w:val="nil"/>
                                      <w:bottom w:val="single" w:sz="4" w:space="0" w:color="auto"/>
                                      <w:right w:val="nil"/>
                                    </w:tcBorders>
                                  </w:tcPr>
                                  <w:p w14:paraId="10476814" w14:textId="7CFFA4D6" w:rsidR="00170724" w:rsidRPr="003344AD" w:rsidRDefault="00170724" w:rsidP="00C72512">
                                    <w:pPr>
                                      <w:rPr>
                                        <w:sz w:val="16"/>
                                        <w:szCs w:val="16"/>
                                        <w:rPrChange w:id="462" w:author="Alex Lorimer" w:date="2016-01-19T19:10:00Z">
                                          <w:rPr/>
                                        </w:rPrChange>
                                      </w:rPr>
                                    </w:pPr>
                                    <w:r>
                                      <w:rPr>
                                        <w:sz w:val="16"/>
                                        <w:szCs w:val="16"/>
                                      </w:rPr>
                                      <w:t>9</w:t>
                                    </w:r>
                                    <w:r w:rsidRPr="005247ED">
                                      <w:rPr>
                                        <w:color w:val="FFFFFF" w:themeColor="background1"/>
                                        <w:sz w:val="16"/>
                                        <w:szCs w:val="16"/>
                                        <w:rPrChange w:id="463" w:author="Alex Lorimer" w:date="2016-01-19T19:17:00Z">
                                          <w:rPr>
                                            <w:sz w:val="16"/>
                                            <w:szCs w:val="16"/>
                                          </w:rPr>
                                        </w:rPrChange>
                                      </w:rPr>
                                      <w:t>..</w:t>
                                    </w:r>
                                  </w:p>
                                </w:tc>
                                <w:tc>
                                  <w:tcPr>
                                    <w:tcW w:w="360" w:type="dxa"/>
                                    <w:tcBorders>
                                      <w:top w:val="nil"/>
                                      <w:left w:val="nil"/>
                                      <w:bottom w:val="single" w:sz="4" w:space="0" w:color="auto"/>
                                      <w:right w:val="nil"/>
                                    </w:tcBorders>
                                  </w:tcPr>
                                  <w:p w14:paraId="1E7088C1" w14:textId="212AC2D4" w:rsidR="00170724" w:rsidRPr="003344AD" w:rsidRDefault="00170724" w:rsidP="00C72512">
                                    <w:pPr>
                                      <w:rPr>
                                        <w:sz w:val="16"/>
                                        <w:szCs w:val="16"/>
                                        <w:rPrChange w:id="464" w:author="Alex Lorimer" w:date="2016-01-19T19:10:00Z">
                                          <w:rPr/>
                                        </w:rPrChange>
                                      </w:rPr>
                                    </w:pPr>
                                    <w:r>
                                      <w:rPr>
                                        <w:sz w:val="16"/>
                                        <w:szCs w:val="16"/>
                                      </w:rPr>
                                      <w:t>10</w:t>
                                    </w:r>
                                  </w:p>
                                </w:tc>
                                <w:tc>
                                  <w:tcPr>
                                    <w:tcW w:w="360" w:type="dxa"/>
                                    <w:tcBorders>
                                      <w:top w:val="nil"/>
                                      <w:left w:val="nil"/>
                                      <w:bottom w:val="single" w:sz="4" w:space="0" w:color="auto"/>
                                      <w:right w:val="nil"/>
                                    </w:tcBorders>
                                  </w:tcPr>
                                  <w:p w14:paraId="5E3B2483" w14:textId="0080FAAA" w:rsidR="00170724" w:rsidRPr="003344AD" w:rsidRDefault="00170724" w:rsidP="00C72512">
                                    <w:pPr>
                                      <w:rPr>
                                        <w:sz w:val="16"/>
                                        <w:szCs w:val="16"/>
                                        <w:rPrChange w:id="465" w:author="Alex Lorimer" w:date="2016-01-19T19:10:00Z">
                                          <w:rPr/>
                                        </w:rPrChange>
                                      </w:rPr>
                                    </w:pPr>
                                    <w:r>
                                      <w:rPr>
                                        <w:sz w:val="16"/>
                                        <w:szCs w:val="16"/>
                                      </w:rPr>
                                      <w:t>11</w:t>
                                    </w:r>
                                  </w:p>
                                </w:tc>
                                <w:tc>
                                  <w:tcPr>
                                    <w:tcW w:w="360" w:type="dxa"/>
                                    <w:tcBorders>
                                      <w:top w:val="nil"/>
                                      <w:left w:val="nil"/>
                                      <w:bottom w:val="single" w:sz="4" w:space="0" w:color="auto"/>
                                      <w:right w:val="nil"/>
                                    </w:tcBorders>
                                  </w:tcPr>
                                  <w:p w14:paraId="1DF48B9C" w14:textId="6F1CEF59" w:rsidR="00170724" w:rsidRPr="003344AD" w:rsidRDefault="00170724" w:rsidP="00C72512">
                                    <w:pPr>
                                      <w:rPr>
                                        <w:sz w:val="16"/>
                                        <w:szCs w:val="16"/>
                                        <w:rPrChange w:id="466" w:author="Alex Lorimer" w:date="2016-01-19T19:10:00Z">
                                          <w:rPr/>
                                        </w:rPrChange>
                                      </w:rPr>
                                    </w:pPr>
                                    <w:r>
                                      <w:rPr>
                                        <w:sz w:val="16"/>
                                        <w:szCs w:val="16"/>
                                      </w:rPr>
                                      <w:t>12</w:t>
                                    </w:r>
                                  </w:p>
                                </w:tc>
                                <w:tc>
                                  <w:tcPr>
                                    <w:tcW w:w="360" w:type="dxa"/>
                                    <w:tcBorders>
                                      <w:top w:val="nil"/>
                                      <w:left w:val="nil"/>
                                      <w:bottom w:val="single" w:sz="4" w:space="0" w:color="auto"/>
                                      <w:right w:val="nil"/>
                                    </w:tcBorders>
                                  </w:tcPr>
                                  <w:p w14:paraId="499CA73A" w14:textId="44170DE3" w:rsidR="00170724" w:rsidRPr="003344AD" w:rsidRDefault="00170724" w:rsidP="00C72512">
                                    <w:pPr>
                                      <w:rPr>
                                        <w:sz w:val="16"/>
                                        <w:szCs w:val="16"/>
                                        <w:rPrChange w:id="467" w:author="Alex Lorimer" w:date="2016-01-19T19:10:00Z">
                                          <w:rPr/>
                                        </w:rPrChange>
                                      </w:rPr>
                                    </w:pPr>
                                    <w:r>
                                      <w:rPr>
                                        <w:sz w:val="16"/>
                                        <w:szCs w:val="16"/>
                                      </w:rPr>
                                      <w:t>13</w:t>
                                    </w:r>
                                  </w:p>
                                </w:tc>
                                <w:tc>
                                  <w:tcPr>
                                    <w:tcW w:w="360" w:type="dxa"/>
                                    <w:tcBorders>
                                      <w:top w:val="nil"/>
                                      <w:left w:val="nil"/>
                                      <w:bottom w:val="single" w:sz="4" w:space="0" w:color="auto"/>
                                      <w:right w:val="nil"/>
                                    </w:tcBorders>
                                  </w:tcPr>
                                  <w:p w14:paraId="19C847D2" w14:textId="1E2158DF" w:rsidR="00170724" w:rsidRPr="003344AD" w:rsidRDefault="00170724" w:rsidP="00C72512">
                                    <w:pPr>
                                      <w:rPr>
                                        <w:sz w:val="16"/>
                                        <w:szCs w:val="16"/>
                                        <w:rPrChange w:id="468" w:author="Alex Lorimer" w:date="2016-01-19T19:10:00Z">
                                          <w:rPr/>
                                        </w:rPrChange>
                                      </w:rPr>
                                    </w:pPr>
                                    <w:r>
                                      <w:rPr>
                                        <w:sz w:val="16"/>
                                        <w:szCs w:val="16"/>
                                      </w:rPr>
                                      <w:t>14</w:t>
                                    </w:r>
                                  </w:p>
                                </w:tc>
                                <w:tc>
                                  <w:tcPr>
                                    <w:tcW w:w="360" w:type="dxa"/>
                                    <w:tcBorders>
                                      <w:top w:val="nil"/>
                                      <w:left w:val="nil"/>
                                      <w:bottom w:val="single" w:sz="4" w:space="0" w:color="auto"/>
                                      <w:right w:val="nil"/>
                                    </w:tcBorders>
                                  </w:tcPr>
                                  <w:p w14:paraId="3377FE69" w14:textId="44A5269D" w:rsidR="00170724" w:rsidRPr="003344AD" w:rsidRDefault="00170724" w:rsidP="00C72512">
                                    <w:pPr>
                                      <w:rPr>
                                        <w:sz w:val="16"/>
                                        <w:szCs w:val="16"/>
                                        <w:rPrChange w:id="469" w:author="Alex Lorimer" w:date="2016-01-19T19:10:00Z">
                                          <w:rPr/>
                                        </w:rPrChange>
                                      </w:rPr>
                                    </w:pPr>
                                    <w:r>
                                      <w:rPr>
                                        <w:sz w:val="16"/>
                                        <w:szCs w:val="16"/>
                                      </w:rPr>
                                      <w:t>15</w:t>
                                    </w:r>
                                  </w:p>
                                </w:tc>
                                <w:tc>
                                  <w:tcPr>
                                    <w:tcW w:w="360" w:type="dxa"/>
                                    <w:tcBorders>
                                      <w:top w:val="nil"/>
                                      <w:left w:val="nil"/>
                                      <w:bottom w:val="single" w:sz="4" w:space="0" w:color="auto"/>
                                      <w:right w:val="nil"/>
                                    </w:tcBorders>
                                  </w:tcPr>
                                  <w:p w14:paraId="1D67C1B0" w14:textId="089DBB9D" w:rsidR="00170724" w:rsidRPr="003344AD" w:rsidRDefault="00170724" w:rsidP="00C72512">
                                    <w:pPr>
                                      <w:rPr>
                                        <w:sz w:val="16"/>
                                        <w:szCs w:val="16"/>
                                        <w:rPrChange w:id="470" w:author="Alex Lorimer" w:date="2016-01-19T19:10:00Z">
                                          <w:rPr/>
                                        </w:rPrChange>
                                      </w:rPr>
                                    </w:pPr>
                                    <w:r>
                                      <w:rPr>
                                        <w:sz w:val="16"/>
                                        <w:szCs w:val="16"/>
                                      </w:rPr>
                                      <w:t>16</w:t>
                                    </w:r>
                                  </w:p>
                                </w:tc>
                                <w:tc>
                                  <w:tcPr>
                                    <w:tcW w:w="360" w:type="dxa"/>
                                    <w:tcBorders>
                                      <w:top w:val="nil"/>
                                      <w:left w:val="nil"/>
                                      <w:bottom w:val="single" w:sz="4" w:space="0" w:color="auto"/>
                                      <w:right w:val="nil"/>
                                    </w:tcBorders>
                                  </w:tcPr>
                                  <w:p w14:paraId="307E319D" w14:textId="119EB15B" w:rsidR="00170724" w:rsidRPr="003344AD" w:rsidRDefault="00170724" w:rsidP="00C72512">
                                    <w:pPr>
                                      <w:rPr>
                                        <w:sz w:val="16"/>
                                        <w:szCs w:val="16"/>
                                        <w:rPrChange w:id="471" w:author="Alex Lorimer" w:date="2016-01-19T19:10:00Z">
                                          <w:rPr/>
                                        </w:rPrChange>
                                      </w:rPr>
                                    </w:pPr>
                                    <w:r>
                                      <w:rPr>
                                        <w:sz w:val="16"/>
                                        <w:szCs w:val="16"/>
                                      </w:rPr>
                                      <w:t>17</w:t>
                                    </w:r>
                                  </w:p>
                                </w:tc>
                                <w:tc>
                                  <w:tcPr>
                                    <w:tcW w:w="360" w:type="dxa"/>
                                    <w:tcBorders>
                                      <w:top w:val="nil"/>
                                      <w:left w:val="nil"/>
                                      <w:bottom w:val="single" w:sz="4" w:space="0" w:color="auto"/>
                                      <w:right w:val="nil"/>
                                    </w:tcBorders>
                                  </w:tcPr>
                                  <w:p w14:paraId="7442221C" w14:textId="68BF9BD2" w:rsidR="00170724" w:rsidRPr="003344AD" w:rsidRDefault="00170724" w:rsidP="00C72512">
                                    <w:pPr>
                                      <w:rPr>
                                        <w:sz w:val="16"/>
                                        <w:szCs w:val="16"/>
                                        <w:rPrChange w:id="472" w:author="Alex Lorimer" w:date="2016-01-19T19:10:00Z">
                                          <w:rPr/>
                                        </w:rPrChange>
                                      </w:rPr>
                                    </w:pPr>
                                    <w:r>
                                      <w:rPr>
                                        <w:sz w:val="16"/>
                                        <w:szCs w:val="16"/>
                                      </w:rPr>
                                      <w:t>18</w:t>
                                    </w:r>
                                  </w:p>
                                </w:tc>
                                <w:tc>
                                  <w:tcPr>
                                    <w:tcW w:w="360" w:type="dxa"/>
                                    <w:tcBorders>
                                      <w:top w:val="nil"/>
                                      <w:left w:val="nil"/>
                                      <w:bottom w:val="single" w:sz="4" w:space="0" w:color="auto"/>
                                      <w:right w:val="nil"/>
                                    </w:tcBorders>
                                  </w:tcPr>
                                  <w:p w14:paraId="2823705A" w14:textId="69C0E36E" w:rsidR="00170724" w:rsidRPr="003344AD" w:rsidRDefault="00170724" w:rsidP="00C72512">
                                    <w:pPr>
                                      <w:rPr>
                                        <w:sz w:val="16"/>
                                        <w:szCs w:val="16"/>
                                        <w:rPrChange w:id="473" w:author="Alex Lorimer" w:date="2016-01-19T19:10:00Z">
                                          <w:rPr/>
                                        </w:rPrChange>
                                      </w:rPr>
                                    </w:pPr>
                                    <w:r>
                                      <w:rPr>
                                        <w:sz w:val="16"/>
                                        <w:szCs w:val="16"/>
                                      </w:rPr>
                                      <w:t>19</w:t>
                                    </w:r>
                                  </w:p>
                                </w:tc>
                                <w:tc>
                                  <w:tcPr>
                                    <w:tcW w:w="360" w:type="dxa"/>
                                    <w:tcBorders>
                                      <w:top w:val="nil"/>
                                      <w:left w:val="nil"/>
                                      <w:bottom w:val="single" w:sz="4" w:space="0" w:color="auto"/>
                                      <w:right w:val="nil"/>
                                    </w:tcBorders>
                                  </w:tcPr>
                                  <w:p w14:paraId="729A00FD" w14:textId="2090F712" w:rsidR="00170724" w:rsidRPr="003344AD" w:rsidRDefault="00170724" w:rsidP="00C72512">
                                    <w:pPr>
                                      <w:rPr>
                                        <w:sz w:val="16"/>
                                        <w:szCs w:val="16"/>
                                        <w:rPrChange w:id="474" w:author="Alex Lorimer" w:date="2016-01-19T19:10:00Z">
                                          <w:rPr/>
                                        </w:rPrChange>
                                      </w:rPr>
                                    </w:pPr>
                                    <w:r>
                                      <w:rPr>
                                        <w:sz w:val="16"/>
                                        <w:szCs w:val="16"/>
                                      </w:rPr>
                                      <w:t>20</w:t>
                                    </w:r>
                                  </w:p>
                                </w:tc>
                                <w:tc>
                                  <w:tcPr>
                                    <w:tcW w:w="360" w:type="dxa"/>
                                    <w:tcBorders>
                                      <w:top w:val="nil"/>
                                      <w:left w:val="nil"/>
                                      <w:bottom w:val="single" w:sz="4" w:space="0" w:color="auto"/>
                                      <w:right w:val="nil"/>
                                    </w:tcBorders>
                                  </w:tcPr>
                                  <w:p w14:paraId="1924D104" w14:textId="1F0F6D6A" w:rsidR="00170724" w:rsidRPr="003344AD" w:rsidRDefault="00170724" w:rsidP="00C72512">
                                    <w:pPr>
                                      <w:rPr>
                                        <w:sz w:val="16"/>
                                        <w:szCs w:val="16"/>
                                        <w:rPrChange w:id="475" w:author="Alex Lorimer" w:date="2016-01-19T19:10:00Z">
                                          <w:rPr/>
                                        </w:rPrChange>
                                      </w:rPr>
                                    </w:pPr>
                                    <w:r>
                                      <w:rPr>
                                        <w:sz w:val="16"/>
                                        <w:szCs w:val="16"/>
                                      </w:rPr>
                                      <w:t>21</w:t>
                                    </w:r>
                                  </w:p>
                                </w:tc>
                                <w:tc>
                                  <w:tcPr>
                                    <w:tcW w:w="360" w:type="dxa"/>
                                    <w:tcBorders>
                                      <w:top w:val="nil"/>
                                      <w:left w:val="nil"/>
                                      <w:bottom w:val="single" w:sz="4" w:space="0" w:color="auto"/>
                                      <w:right w:val="nil"/>
                                    </w:tcBorders>
                                  </w:tcPr>
                                  <w:p w14:paraId="34733788" w14:textId="4B48D07D" w:rsidR="00170724" w:rsidRPr="003344AD" w:rsidRDefault="00170724" w:rsidP="00C72512">
                                    <w:pPr>
                                      <w:rPr>
                                        <w:sz w:val="16"/>
                                        <w:szCs w:val="16"/>
                                        <w:rPrChange w:id="476" w:author="Alex Lorimer" w:date="2016-01-19T19:10:00Z">
                                          <w:rPr/>
                                        </w:rPrChange>
                                      </w:rPr>
                                    </w:pPr>
                                    <w:r>
                                      <w:rPr>
                                        <w:sz w:val="16"/>
                                        <w:szCs w:val="16"/>
                                      </w:rPr>
                                      <w:t>22</w:t>
                                    </w:r>
                                  </w:p>
                                </w:tc>
                                <w:tc>
                                  <w:tcPr>
                                    <w:tcW w:w="360" w:type="dxa"/>
                                    <w:tcBorders>
                                      <w:top w:val="nil"/>
                                      <w:left w:val="nil"/>
                                      <w:bottom w:val="nil"/>
                                      <w:right w:val="nil"/>
                                    </w:tcBorders>
                                  </w:tcPr>
                                  <w:p w14:paraId="43263545" w14:textId="373BCC48" w:rsidR="00170724" w:rsidRPr="003344AD" w:rsidRDefault="00170724" w:rsidP="00C72512">
                                    <w:pPr>
                                      <w:rPr>
                                        <w:sz w:val="16"/>
                                        <w:szCs w:val="16"/>
                                        <w:rPrChange w:id="477" w:author="Alex Lorimer" w:date="2016-01-19T19:10:00Z">
                                          <w:rPr/>
                                        </w:rPrChange>
                                      </w:rPr>
                                    </w:pPr>
                                  </w:p>
                                </w:tc>
                                <w:tc>
                                  <w:tcPr>
                                    <w:tcW w:w="360" w:type="dxa"/>
                                    <w:tcBorders>
                                      <w:top w:val="nil"/>
                                      <w:left w:val="nil"/>
                                      <w:bottom w:val="single" w:sz="4" w:space="0" w:color="auto"/>
                                      <w:right w:val="nil"/>
                                    </w:tcBorders>
                                  </w:tcPr>
                                  <w:p w14:paraId="2BD6823E" w14:textId="77777777" w:rsidR="00170724" w:rsidRPr="003344AD" w:rsidRDefault="00170724" w:rsidP="00C72512">
                                    <w:pPr>
                                      <w:rPr>
                                        <w:sz w:val="16"/>
                                        <w:szCs w:val="16"/>
                                        <w:rPrChange w:id="478" w:author="Alex Lorimer" w:date="2016-01-19T19:10:00Z">
                                          <w:rPr/>
                                        </w:rPrChange>
                                      </w:rPr>
                                    </w:pPr>
                                  </w:p>
                                </w:tc>
                                <w:tc>
                                  <w:tcPr>
                                    <w:tcW w:w="360" w:type="dxa"/>
                                    <w:tcBorders>
                                      <w:top w:val="nil"/>
                                      <w:left w:val="nil"/>
                                      <w:bottom w:val="single" w:sz="4" w:space="0" w:color="auto"/>
                                      <w:right w:val="nil"/>
                                    </w:tcBorders>
                                  </w:tcPr>
                                  <w:p w14:paraId="5F4F46C2" w14:textId="77777777" w:rsidR="00170724" w:rsidRPr="003344AD" w:rsidRDefault="00170724" w:rsidP="00C72512">
                                    <w:pPr>
                                      <w:rPr>
                                        <w:sz w:val="16"/>
                                        <w:szCs w:val="16"/>
                                        <w:rPrChange w:id="479" w:author="Alex Lorimer" w:date="2016-01-19T19:10:00Z">
                                          <w:rPr/>
                                        </w:rPrChange>
                                      </w:rPr>
                                    </w:pPr>
                                  </w:p>
                                </w:tc>
                                <w:tc>
                                  <w:tcPr>
                                    <w:tcW w:w="360" w:type="dxa"/>
                                    <w:tcBorders>
                                      <w:top w:val="nil"/>
                                      <w:left w:val="nil"/>
                                      <w:bottom w:val="single" w:sz="4" w:space="0" w:color="auto"/>
                                      <w:right w:val="nil"/>
                                    </w:tcBorders>
                                  </w:tcPr>
                                  <w:p w14:paraId="7F5A7031" w14:textId="77777777" w:rsidR="00170724" w:rsidRPr="003344AD" w:rsidRDefault="00170724" w:rsidP="00C72512">
                                    <w:pPr>
                                      <w:rPr>
                                        <w:sz w:val="16"/>
                                        <w:szCs w:val="16"/>
                                        <w:rPrChange w:id="480" w:author="Alex Lorimer" w:date="2016-01-19T19:10:00Z">
                                          <w:rPr/>
                                        </w:rPrChange>
                                      </w:rPr>
                                    </w:pPr>
                                  </w:p>
                                </w:tc>
                                <w:tc>
                                  <w:tcPr>
                                    <w:tcW w:w="360" w:type="dxa"/>
                                    <w:tcBorders>
                                      <w:top w:val="nil"/>
                                      <w:left w:val="nil"/>
                                      <w:bottom w:val="single" w:sz="4" w:space="0" w:color="auto"/>
                                      <w:right w:val="nil"/>
                                    </w:tcBorders>
                                  </w:tcPr>
                                  <w:p w14:paraId="4B8F0156" w14:textId="77777777" w:rsidR="00170724" w:rsidRPr="003344AD" w:rsidRDefault="00170724" w:rsidP="00C72512">
                                    <w:pPr>
                                      <w:rPr>
                                        <w:sz w:val="16"/>
                                        <w:szCs w:val="16"/>
                                        <w:rPrChange w:id="481" w:author="Alex Lorimer" w:date="2016-01-19T19:10:00Z">
                                          <w:rPr/>
                                        </w:rPrChange>
                                      </w:rPr>
                                    </w:pPr>
                                  </w:p>
                                </w:tc>
                                <w:tc>
                                  <w:tcPr>
                                    <w:tcW w:w="360" w:type="dxa"/>
                                    <w:tcBorders>
                                      <w:top w:val="nil"/>
                                      <w:left w:val="nil"/>
                                      <w:bottom w:val="single" w:sz="4" w:space="0" w:color="auto"/>
                                      <w:right w:val="nil"/>
                                    </w:tcBorders>
                                  </w:tcPr>
                                  <w:p w14:paraId="48330BB2" w14:textId="77777777" w:rsidR="00170724" w:rsidRPr="003344AD" w:rsidRDefault="00170724" w:rsidP="00C72512">
                                    <w:pPr>
                                      <w:rPr>
                                        <w:sz w:val="16"/>
                                        <w:szCs w:val="16"/>
                                        <w:rPrChange w:id="482" w:author="Alex Lorimer" w:date="2016-01-19T19:10:00Z">
                                          <w:rPr/>
                                        </w:rPrChange>
                                      </w:rPr>
                                    </w:pPr>
                                  </w:p>
                                </w:tc>
                                <w:tc>
                                  <w:tcPr>
                                    <w:tcW w:w="360" w:type="dxa"/>
                                    <w:tcBorders>
                                      <w:top w:val="nil"/>
                                      <w:left w:val="nil"/>
                                      <w:bottom w:val="single" w:sz="4" w:space="0" w:color="auto"/>
                                      <w:right w:val="nil"/>
                                    </w:tcBorders>
                                  </w:tcPr>
                                  <w:p w14:paraId="69548221" w14:textId="77777777" w:rsidR="00170724" w:rsidRPr="003344AD" w:rsidRDefault="00170724" w:rsidP="00C72512">
                                    <w:pPr>
                                      <w:rPr>
                                        <w:sz w:val="16"/>
                                        <w:szCs w:val="16"/>
                                        <w:rPrChange w:id="483" w:author="Alex Lorimer" w:date="2016-01-19T19:10:00Z">
                                          <w:rPr/>
                                        </w:rPrChange>
                                      </w:rPr>
                                    </w:pPr>
                                  </w:p>
                                </w:tc>
                                <w:tc>
                                  <w:tcPr>
                                    <w:tcW w:w="360" w:type="dxa"/>
                                    <w:tcBorders>
                                      <w:top w:val="nil"/>
                                      <w:left w:val="nil"/>
                                      <w:bottom w:val="single" w:sz="4" w:space="0" w:color="auto"/>
                                      <w:right w:val="nil"/>
                                    </w:tcBorders>
                                  </w:tcPr>
                                  <w:p w14:paraId="6A111D5A" w14:textId="77777777" w:rsidR="00170724" w:rsidRPr="003344AD" w:rsidRDefault="00170724" w:rsidP="00C72512">
                                    <w:pPr>
                                      <w:rPr>
                                        <w:sz w:val="16"/>
                                        <w:szCs w:val="16"/>
                                        <w:rPrChange w:id="484" w:author="Alex Lorimer" w:date="2016-01-19T19:10:00Z">
                                          <w:rPr/>
                                        </w:rPrChange>
                                      </w:rPr>
                                    </w:pPr>
                                  </w:p>
                                </w:tc>
                                <w:tc>
                                  <w:tcPr>
                                    <w:tcW w:w="360" w:type="dxa"/>
                                    <w:tcBorders>
                                      <w:top w:val="nil"/>
                                      <w:left w:val="nil"/>
                                      <w:bottom w:val="single" w:sz="4" w:space="0" w:color="auto"/>
                                      <w:right w:val="nil"/>
                                    </w:tcBorders>
                                  </w:tcPr>
                                  <w:p w14:paraId="2D9FFF15" w14:textId="77777777" w:rsidR="00170724" w:rsidRPr="003344AD" w:rsidRDefault="00170724" w:rsidP="00C72512">
                                    <w:pPr>
                                      <w:rPr>
                                        <w:sz w:val="16"/>
                                        <w:szCs w:val="16"/>
                                        <w:rPrChange w:id="485" w:author="Alex Lorimer" w:date="2016-01-19T19:10:00Z">
                                          <w:rPr/>
                                        </w:rPrChange>
                                      </w:rPr>
                                    </w:pPr>
                                  </w:p>
                                </w:tc>
                              </w:tr>
                              <w:tr w:rsidR="00170724" w14:paraId="66F2A3E5" w14:textId="77777777" w:rsidTr="000800E0">
                                <w:tc>
                                  <w:tcPr>
                                    <w:tcW w:w="360" w:type="dxa"/>
                                    <w:tcBorders>
                                      <w:top w:val="nil"/>
                                      <w:left w:val="nil"/>
                                      <w:bottom w:val="nil"/>
                                      <w:right w:val="single" w:sz="4" w:space="0" w:color="auto"/>
                                    </w:tcBorders>
                                  </w:tcPr>
                                  <w:p w14:paraId="7E665868" w14:textId="22CC68E9" w:rsidR="00170724" w:rsidRPr="000800E0" w:rsidRDefault="00170724" w:rsidP="00C72512">
                                    <w:pPr>
                                      <w:rPr>
                                        <w:sz w:val="16"/>
                                        <w:szCs w:val="16"/>
                                      </w:rPr>
                                    </w:pPr>
                                    <w:r>
                                      <w:rPr>
                                        <w:sz w:val="16"/>
                                        <w:szCs w:val="16"/>
                                      </w:rPr>
                                      <w:t>0</w:t>
                                    </w:r>
                                  </w:p>
                                </w:tc>
                                <w:tc>
                                  <w:tcPr>
                                    <w:tcW w:w="360" w:type="dxa"/>
                                    <w:tcBorders>
                                      <w:top w:val="single" w:sz="4" w:space="0" w:color="auto"/>
                                      <w:left w:val="single" w:sz="4" w:space="0" w:color="auto"/>
                                    </w:tcBorders>
                                  </w:tcPr>
                                  <w:p w14:paraId="375A86CB" w14:textId="77777777" w:rsidR="00170724" w:rsidRDefault="00170724" w:rsidP="00C72512"/>
                                </w:tc>
                                <w:tc>
                                  <w:tcPr>
                                    <w:tcW w:w="360" w:type="dxa"/>
                                    <w:tcBorders>
                                      <w:top w:val="single" w:sz="4" w:space="0" w:color="auto"/>
                                    </w:tcBorders>
                                  </w:tcPr>
                                  <w:p w14:paraId="26F1DAB6" w14:textId="77777777" w:rsidR="00170724" w:rsidRDefault="00170724" w:rsidP="00C72512"/>
                                </w:tc>
                                <w:tc>
                                  <w:tcPr>
                                    <w:tcW w:w="360" w:type="dxa"/>
                                    <w:tcBorders>
                                      <w:top w:val="single" w:sz="4" w:space="0" w:color="auto"/>
                                    </w:tcBorders>
                                  </w:tcPr>
                                  <w:p w14:paraId="27603E1A" w14:textId="77777777" w:rsidR="00170724" w:rsidRDefault="00170724" w:rsidP="00C72512"/>
                                </w:tc>
                                <w:tc>
                                  <w:tcPr>
                                    <w:tcW w:w="360" w:type="dxa"/>
                                    <w:tcBorders>
                                      <w:top w:val="single" w:sz="4" w:space="0" w:color="auto"/>
                                    </w:tcBorders>
                                  </w:tcPr>
                                  <w:p w14:paraId="323B37F3" w14:textId="77777777" w:rsidR="00170724" w:rsidRDefault="00170724" w:rsidP="00C72512"/>
                                </w:tc>
                                <w:tc>
                                  <w:tcPr>
                                    <w:tcW w:w="360" w:type="dxa"/>
                                    <w:tcBorders>
                                      <w:top w:val="single" w:sz="4" w:space="0" w:color="auto"/>
                                    </w:tcBorders>
                                  </w:tcPr>
                                  <w:p w14:paraId="24DE2A37" w14:textId="77777777" w:rsidR="00170724" w:rsidRDefault="00170724" w:rsidP="00C72512"/>
                                </w:tc>
                                <w:tc>
                                  <w:tcPr>
                                    <w:tcW w:w="360" w:type="dxa"/>
                                    <w:tcBorders>
                                      <w:top w:val="single" w:sz="4" w:space="0" w:color="auto"/>
                                    </w:tcBorders>
                                  </w:tcPr>
                                  <w:p w14:paraId="7A0637A6" w14:textId="77777777" w:rsidR="00170724" w:rsidRDefault="00170724" w:rsidP="00C72512"/>
                                </w:tc>
                                <w:tc>
                                  <w:tcPr>
                                    <w:tcW w:w="360" w:type="dxa"/>
                                    <w:tcBorders>
                                      <w:top w:val="single" w:sz="4" w:space="0" w:color="auto"/>
                                    </w:tcBorders>
                                  </w:tcPr>
                                  <w:p w14:paraId="5B91D9EF" w14:textId="77777777" w:rsidR="00170724" w:rsidRDefault="00170724" w:rsidP="00C72512"/>
                                </w:tc>
                                <w:tc>
                                  <w:tcPr>
                                    <w:tcW w:w="360" w:type="dxa"/>
                                    <w:tcBorders>
                                      <w:top w:val="single" w:sz="4" w:space="0" w:color="auto"/>
                                    </w:tcBorders>
                                  </w:tcPr>
                                  <w:p w14:paraId="05627EC5" w14:textId="77777777" w:rsidR="00170724" w:rsidRDefault="00170724" w:rsidP="00C72512"/>
                                </w:tc>
                                <w:tc>
                                  <w:tcPr>
                                    <w:tcW w:w="360" w:type="dxa"/>
                                    <w:tcBorders>
                                      <w:top w:val="single" w:sz="4" w:space="0" w:color="auto"/>
                                    </w:tcBorders>
                                  </w:tcPr>
                                  <w:p w14:paraId="2EA5EFFC" w14:textId="77777777" w:rsidR="00170724" w:rsidRDefault="00170724" w:rsidP="00C72512"/>
                                </w:tc>
                                <w:tc>
                                  <w:tcPr>
                                    <w:tcW w:w="360" w:type="dxa"/>
                                    <w:tcBorders>
                                      <w:top w:val="single" w:sz="4" w:space="0" w:color="auto"/>
                                    </w:tcBorders>
                                  </w:tcPr>
                                  <w:p w14:paraId="2EF454AA" w14:textId="77777777" w:rsidR="00170724" w:rsidRDefault="00170724" w:rsidP="00C72512"/>
                                </w:tc>
                                <w:tc>
                                  <w:tcPr>
                                    <w:tcW w:w="360" w:type="dxa"/>
                                    <w:tcBorders>
                                      <w:top w:val="single" w:sz="4" w:space="0" w:color="auto"/>
                                    </w:tcBorders>
                                  </w:tcPr>
                                  <w:p w14:paraId="6E60C77C" w14:textId="77777777" w:rsidR="00170724" w:rsidRDefault="00170724" w:rsidP="00C72512"/>
                                </w:tc>
                                <w:tc>
                                  <w:tcPr>
                                    <w:tcW w:w="360" w:type="dxa"/>
                                    <w:tcBorders>
                                      <w:top w:val="single" w:sz="4" w:space="0" w:color="auto"/>
                                    </w:tcBorders>
                                  </w:tcPr>
                                  <w:p w14:paraId="11D1D610" w14:textId="77777777" w:rsidR="00170724" w:rsidRDefault="00170724" w:rsidP="00C72512"/>
                                </w:tc>
                                <w:tc>
                                  <w:tcPr>
                                    <w:tcW w:w="360" w:type="dxa"/>
                                    <w:tcBorders>
                                      <w:top w:val="single" w:sz="4" w:space="0" w:color="auto"/>
                                    </w:tcBorders>
                                  </w:tcPr>
                                  <w:p w14:paraId="3A0DDA96" w14:textId="77777777" w:rsidR="00170724" w:rsidRDefault="00170724" w:rsidP="00C72512"/>
                                </w:tc>
                                <w:tc>
                                  <w:tcPr>
                                    <w:tcW w:w="360" w:type="dxa"/>
                                    <w:tcBorders>
                                      <w:top w:val="single" w:sz="4" w:space="0" w:color="auto"/>
                                    </w:tcBorders>
                                  </w:tcPr>
                                  <w:p w14:paraId="40877DDD" w14:textId="77777777" w:rsidR="00170724" w:rsidRDefault="00170724" w:rsidP="00C72512"/>
                                </w:tc>
                                <w:tc>
                                  <w:tcPr>
                                    <w:tcW w:w="360" w:type="dxa"/>
                                    <w:tcBorders>
                                      <w:top w:val="single" w:sz="4" w:space="0" w:color="auto"/>
                                    </w:tcBorders>
                                  </w:tcPr>
                                  <w:p w14:paraId="28F46B2B" w14:textId="77777777" w:rsidR="00170724" w:rsidRDefault="00170724" w:rsidP="00C72512"/>
                                </w:tc>
                                <w:tc>
                                  <w:tcPr>
                                    <w:tcW w:w="360" w:type="dxa"/>
                                    <w:tcBorders>
                                      <w:top w:val="single" w:sz="4" w:space="0" w:color="auto"/>
                                    </w:tcBorders>
                                  </w:tcPr>
                                  <w:p w14:paraId="43C008F8" w14:textId="77777777" w:rsidR="00170724" w:rsidRDefault="00170724" w:rsidP="00C72512"/>
                                </w:tc>
                                <w:tc>
                                  <w:tcPr>
                                    <w:tcW w:w="360" w:type="dxa"/>
                                    <w:tcBorders>
                                      <w:top w:val="single" w:sz="4" w:space="0" w:color="auto"/>
                                    </w:tcBorders>
                                  </w:tcPr>
                                  <w:p w14:paraId="3924DC59" w14:textId="77777777" w:rsidR="00170724" w:rsidRDefault="00170724" w:rsidP="00C72512"/>
                                </w:tc>
                                <w:tc>
                                  <w:tcPr>
                                    <w:tcW w:w="360" w:type="dxa"/>
                                    <w:tcBorders>
                                      <w:top w:val="single" w:sz="4" w:space="0" w:color="auto"/>
                                    </w:tcBorders>
                                  </w:tcPr>
                                  <w:p w14:paraId="56261C65" w14:textId="77777777" w:rsidR="00170724" w:rsidRDefault="00170724" w:rsidP="00C72512"/>
                                </w:tc>
                                <w:tc>
                                  <w:tcPr>
                                    <w:tcW w:w="360" w:type="dxa"/>
                                    <w:tcBorders>
                                      <w:top w:val="single" w:sz="4" w:space="0" w:color="auto"/>
                                    </w:tcBorders>
                                  </w:tcPr>
                                  <w:p w14:paraId="0F1C3546" w14:textId="77777777" w:rsidR="00170724" w:rsidRDefault="00170724" w:rsidP="00C72512"/>
                                </w:tc>
                                <w:tc>
                                  <w:tcPr>
                                    <w:tcW w:w="360" w:type="dxa"/>
                                    <w:tcBorders>
                                      <w:top w:val="single" w:sz="4" w:space="0" w:color="auto"/>
                                    </w:tcBorders>
                                  </w:tcPr>
                                  <w:p w14:paraId="48346518" w14:textId="77777777" w:rsidR="00170724" w:rsidRDefault="00170724" w:rsidP="00C72512"/>
                                </w:tc>
                                <w:tc>
                                  <w:tcPr>
                                    <w:tcW w:w="360" w:type="dxa"/>
                                    <w:tcBorders>
                                      <w:top w:val="single" w:sz="4" w:space="0" w:color="auto"/>
                                    </w:tcBorders>
                                  </w:tcPr>
                                  <w:p w14:paraId="1D171912" w14:textId="77777777" w:rsidR="00170724" w:rsidRDefault="00170724" w:rsidP="00C72512"/>
                                </w:tc>
                                <w:tc>
                                  <w:tcPr>
                                    <w:tcW w:w="360" w:type="dxa"/>
                                    <w:tcBorders>
                                      <w:top w:val="single" w:sz="4" w:space="0" w:color="auto"/>
                                      <w:right w:val="single" w:sz="4" w:space="0" w:color="auto"/>
                                    </w:tcBorders>
                                  </w:tcPr>
                                  <w:p w14:paraId="1A2988BB" w14:textId="77777777" w:rsidR="00170724" w:rsidRDefault="00170724" w:rsidP="00C72512"/>
                                </w:tc>
                                <w:tc>
                                  <w:tcPr>
                                    <w:tcW w:w="360" w:type="dxa"/>
                                    <w:tcBorders>
                                      <w:top w:val="nil"/>
                                      <w:left w:val="single" w:sz="4" w:space="0" w:color="auto"/>
                                      <w:bottom w:val="nil"/>
                                      <w:right w:val="nil"/>
                                    </w:tcBorders>
                                  </w:tcPr>
                                  <w:p w14:paraId="466F2275" w14:textId="77777777" w:rsidR="00170724" w:rsidRDefault="00170724" w:rsidP="00C72512"/>
                                </w:tc>
                                <w:tc>
                                  <w:tcPr>
                                    <w:tcW w:w="360" w:type="dxa"/>
                                    <w:tcBorders>
                                      <w:top w:val="single" w:sz="4" w:space="0" w:color="auto"/>
                                      <w:left w:val="nil"/>
                                    </w:tcBorders>
                                  </w:tcPr>
                                  <w:p w14:paraId="3089C902" w14:textId="77777777" w:rsidR="00170724" w:rsidRDefault="00170724" w:rsidP="00C72512"/>
                                </w:tc>
                                <w:tc>
                                  <w:tcPr>
                                    <w:tcW w:w="360" w:type="dxa"/>
                                    <w:tcBorders>
                                      <w:top w:val="single" w:sz="4" w:space="0" w:color="auto"/>
                                    </w:tcBorders>
                                  </w:tcPr>
                                  <w:p w14:paraId="30F117C9" w14:textId="77777777" w:rsidR="00170724" w:rsidRDefault="00170724" w:rsidP="00C72512"/>
                                </w:tc>
                                <w:tc>
                                  <w:tcPr>
                                    <w:tcW w:w="360" w:type="dxa"/>
                                    <w:tcBorders>
                                      <w:top w:val="single" w:sz="4" w:space="0" w:color="auto"/>
                                    </w:tcBorders>
                                  </w:tcPr>
                                  <w:p w14:paraId="2C2A4D7E" w14:textId="77777777" w:rsidR="00170724" w:rsidRDefault="00170724" w:rsidP="00C72512"/>
                                </w:tc>
                                <w:tc>
                                  <w:tcPr>
                                    <w:tcW w:w="360" w:type="dxa"/>
                                    <w:tcBorders>
                                      <w:top w:val="single" w:sz="4" w:space="0" w:color="auto"/>
                                    </w:tcBorders>
                                  </w:tcPr>
                                  <w:p w14:paraId="6DEB9B95" w14:textId="77777777" w:rsidR="00170724" w:rsidRDefault="00170724" w:rsidP="00C72512"/>
                                </w:tc>
                                <w:tc>
                                  <w:tcPr>
                                    <w:tcW w:w="360" w:type="dxa"/>
                                    <w:tcBorders>
                                      <w:top w:val="single" w:sz="4" w:space="0" w:color="auto"/>
                                    </w:tcBorders>
                                  </w:tcPr>
                                  <w:p w14:paraId="02BCA7E8" w14:textId="77777777" w:rsidR="00170724" w:rsidRDefault="00170724" w:rsidP="00C72512"/>
                                </w:tc>
                                <w:tc>
                                  <w:tcPr>
                                    <w:tcW w:w="360" w:type="dxa"/>
                                    <w:tcBorders>
                                      <w:top w:val="single" w:sz="4" w:space="0" w:color="auto"/>
                                    </w:tcBorders>
                                  </w:tcPr>
                                  <w:p w14:paraId="1A821DAA" w14:textId="77777777" w:rsidR="00170724" w:rsidRDefault="00170724" w:rsidP="00C72512"/>
                                </w:tc>
                                <w:tc>
                                  <w:tcPr>
                                    <w:tcW w:w="360" w:type="dxa"/>
                                    <w:tcBorders>
                                      <w:top w:val="single" w:sz="4" w:space="0" w:color="auto"/>
                                    </w:tcBorders>
                                  </w:tcPr>
                                  <w:p w14:paraId="0CB8C6F3" w14:textId="77777777" w:rsidR="00170724" w:rsidRDefault="00170724" w:rsidP="00C72512"/>
                                </w:tc>
                                <w:tc>
                                  <w:tcPr>
                                    <w:tcW w:w="360" w:type="dxa"/>
                                    <w:tcBorders>
                                      <w:top w:val="single" w:sz="4" w:space="0" w:color="auto"/>
                                    </w:tcBorders>
                                  </w:tcPr>
                                  <w:p w14:paraId="27B507A2" w14:textId="77777777" w:rsidR="00170724" w:rsidRDefault="00170724" w:rsidP="00C72512"/>
                                </w:tc>
                              </w:tr>
                              <w:tr w:rsidR="00170724" w14:paraId="19CD7F22" w14:textId="77777777" w:rsidTr="000800E0">
                                <w:tc>
                                  <w:tcPr>
                                    <w:tcW w:w="360" w:type="dxa"/>
                                    <w:tcBorders>
                                      <w:top w:val="nil"/>
                                      <w:left w:val="nil"/>
                                      <w:bottom w:val="nil"/>
                                      <w:right w:val="single" w:sz="4" w:space="0" w:color="auto"/>
                                    </w:tcBorders>
                                  </w:tcPr>
                                  <w:p w14:paraId="0586846D" w14:textId="24199429" w:rsidR="00170724" w:rsidRPr="005247ED" w:rsidRDefault="00170724" w:rsidP="00C72512">
                                    <w:pPr>
                                      <w:rPr>
                                        <w:sz w:val="16"/>
                                        <w:szCs w:val="16"/>
                                        <w:rPrChange w:id="486" w:author="Alex Lorimer" w:date="2016-01-19T19:13:00Z">
                                          <w:rPr/>
                                        </w:rPrChange>
                                      </w:rPr>
                                    </w:pPr>
                                    <w:r>
                                      <w:rPr>
                                        <w:sz w:val="16"/>
                                        <w:szCs w:val="16"/>
                                      </w:rPr>
                                      <w:t>1</w:t>
                                    </w:r>
                                  </w:p>
                                </w:tc>
                                <w:tc>
                                  <w:tcPr>
                                    <w:tcW w:w="360" w:type="dxa"/>
                                    <w:tcBorders>
                                      <w:left w:val="single" w:sz="4" w:space="0" w:color="auto"/>
                                    </w:tcBorders>
                                  </w:tcPr>
                                  <w:p w14:paraId="14930338" w14:textId="77777777" w:rsidR="00170724" w:rsidRDefault="00170724" w:rsidP="00C72512"/>
                                </w:tc>
                                <w:tc>
                                  <w:tcPr>
                                    <w:tcW w:w="360" w:type="dxa"/>
                                  </w:tcPr>
                                  <w:p w14:paraId="66EF48F8" w14:textId="77777777" w:rsidR="00170724" w:rsidRDefault="00170724" w:rsidP="00C72512"/>
                                </w:tc>
                                <w:tc>
                                  <w:tcPr>
                                    <w:tcW w:w="360" w:type="dxa"/>
                                  </w:tcPr>
                                  <w:p w14:paraId="04CF32D5" w14:textId="77777777" w:rsidR="00170724" w:rsidRDefault="00170724" w:rsidP="00C72512"/>
                                </w:tc>
                                <w:tc>
                                  <w:tcPr>
                                    <w:tcW w:w="360" w:type="dxa"/>
                                  </w:tcPr>
                                  <w:p w14:paraId="1BDDB59A" w14:textId="77777777" w:rsidR="00170724" w:rsidRDefault="00170724" w:rsidP="00C72512"/>
                                </w:tc>
                                <w:tc>
                                  <w:tcPr>
                                    <w:tcW w:w="360" w:type="dxa"/>
                                  </w:tcPr>
                                  <w:p w14:paraId="238C8C78" w14:textId="77777777" w:rsidR="00170724" w:rsidRDefault="00170724" w:rsidP="00C72512"/>
                                </w:tc>
                                <w:tc>
                                  <w:tcPr>
                                    <w:tcW w:w="360" w:type="dxa"/>
                                  </w:tcPr>
                                  <w:p w14:paraId="61F5A1EC" w14:textId="77777777" w:rsidR="00170724" w:rsidRDefault="00170724" w:rsidP="00C72512"/>
                                </w:tc>
                                <w:tc>
                                  <w:tcPr>
                                    <w:tcW w:w="360" w:type="dxa"/>
                                  </w:tcPr>
                                  <w:p w14:paraId="2751BBC5" w14:textId="77777777" w:rsidR="00170724" w:rsidRDefault="00170724" w:rsidP="00C72512"/>
                                </w:tc>
                                <w:tc>
                                  <w:tcPr>
                                    <w:tcW w:w="360" w:type="dxa"/>
                                  </w:tcPr>
                                  <w:p w14:paraId="059D30AA" w14:textId="77777777" w:rsidR="00170724" w:rsidRDefault="00170724" w:rsidP="00C72512"/>
                                </w:tc>
                                <w:tc>
                                  <w:tcPr>
                                    <w:tcW w:w="360" w:type="dxa"/>
                                  </w:tcPr>
                                  <w:p w14:paraId="7A6090CB" w14:textId="77777777" w:rsidR="00170724" w:rsidRDefault="00170724" w:rsidP="00C72512"/>
                                </w:tc>
                                <w:tc>
                                  <w:tcPr>
                                    <w:tcW w:w="360" w:type="dxa"/>
                                  </w:tcPr>
                                  <w:p w14:paraId="659FADEF" w14:textId="77777777" w:rsidR="00170724" w:rsidRDefault="00170724" w:rsidP="00C72512"/>
                                </w:tc>
                                <w:tc>
                                  <w:tcPr>
                                    <w:tcW w:w="360" w:type="dxa"/>
                                  </w:tcPr>
                                  <w:p w14:paraId="39E0A322" w14:textId="77777777" w:rsidR="00170724" w:rsidRDefault="00170724" w:rsidP="00C72512"/>
                                </w:tc>
                                <w:tc>
                                  <w:tcPr>
                                    <w:tcW w:w="360" w:type="dxa"/>
                                  </w:tcPr>
                                  <w:p w14:paraId="79DF2C1C" w14:textId="77777777" w:rsidR="00170724" w:rsidRDefault="00170724" w:rsidP="00C72512"/>
                                </w:tc>
                                <w:tc>
                                  <w:tcPr>
                                    <w:tcW w:w="360" w:type="dxa"/>
                                  </w:tcPr>
                                  <w:p w14:paraId="01AC296F" w14:textId="77777777" w:rsidR="00170724" w:rsidRDefault="00170724" w:rsidP="00C72512"/>
                                </w:tc>
                                <w:tc>
                                  <w:tcPr>
                                    <w:tcW w:w="360" w:type="dxa"/>
                                  </w:tcPr>
                                  <w:p w14:paraId="44BE3328" w14:textId="77777777" w:rsidR="00170724" w:rsidRDefault="00170724" w:rsidP="00C72512"/>
                                </w:tc>
                                <w:tc>
                                  <w:tcPr>
                                    <w:tcW w:w="360" w:type="dxa"/>
                                  </w:tcPr>
                                  <w:p w14:paraId="4FBD6956" w14:textId="77777777" w:rsidR="00170724" w:rsidRDefault="00170724" w:rsidP="00C72512"/>
                                </w:tc>
                                <w:tc>
                                  <w:tcPr>
                                    <w:tcW w:w="360" w:type="dxa"/>
                                  </w:tcPr>
                                  <w:p w14:paraId="307EF6FD" w14:textId="77777777" w:rsidR="00170724" w:rsidRDefault="00170724" w:rsidP="00C72512"/>
                                </w:tc>
                                <w:tc>
                                  <w:tcPr>
                                    <w:tcW w:w="360" w:type="dxa"/>
                                  </w:tcPr>
                                  <w:p w14:paraId="11D60D39" w14:textId="77777777" w:rsidR="00170724" w:rsidRDefault="00170724" w:rsidP="00C72512"/>
                                </w:tc>
                                <w:tc>
                                  <w:tcPr>
                                    <w:tcW w:w="360" w:type="dxa"/>
                                  </w:tcPr>
                                  <w:p w14:paraId="5BC5F7DB" w14:textId="77777777" w:rsidR="00170724" w:rsidRDefault="00170724" w:rsidP="00C72512"/>
                                </w:tc>
                                <w:tc>
                                  <w:tcPr>
                                    <w:tcW w:w="360" w:type="dxa"/>
                                  </w:tcPr>
                                  <w:p w14:paraId="54C27695" w14:textId="77777777" w:rsidR="00170724" w:rsidRDefault="00170724" w:rsidP="00C72512"/>
                                </w:tc>
                                <w:tc>
                                  <w:tcPr>
                                    <w:tcW w:w="360" w:type="dxa"/>
                                  </w:tcPr>
                                  <w:p w14:paraId="434C0CCB" w14:textId="77777777" w:rsidR="00170724" w:rsidRDefault="00170724" w:rsidP="00C72512"/>
                                </w:tc>
                                <w:tc>
                                  <w:tcPr>
                                    <w:tcW w:w="360" w:type="dxa"/>
                                  </w:tcPr>
                                  <w:p w14:paraId="57939958" w14:textId="77777777" w:rsidR="00170724" w:rsidRDefault="00170724" w:rsidP="00C72512"/>
                                </w:tc>
                                <w:tc>
                                  <w:tcPr>
                                    <w:tcW w:w="360" w:type="dxa"/>
                                    <w:tcBorders>
                                      <w:right w:val="single" w:sz="4" w:space="0" w:color="auto"/>
                                    </w:tcBorders>
                                  </w:tcPr>
                                  <w:p w14:paraId="546E9764" w14:textId="77777777" w:rsidR="00170724" w:rsidRDefault="00170724" w:rsidP="00C72512"/>
                                </w:tc>
                                <w:tc>
                                  <w:tcPr>
                                    <w:tcW w:w="360" w:type="dxa"/>
                                    <w:tcBorders>
                                      <w:top w:val="nil"/>
                                      <w:left w:val="single" w:sz="4" w:space="0" w:color="auto"/>
                                      <w:bottom w:val="nil"/>
                                      <w:right w:val="nil"/>
                                    </w:tcBorders>
                                  </w:tcPr>
                                  <w:p w14:paraId="31B2A9AD" w14:textId="77777777" w:rsidR="00170724" w:rsidRDefault="00170724" w:rsidP="00C72512"/>
                                </w:tc>
                                <w:tc>
                                  <w:tcPr>
                                    <w:tcW w:w="360" w:type="dxa"/>
                                    <w:tcBorders>
                                      <w:left w:val="nil"/>
                                    </w:tcBorders>
                                  </w:tcPr>
                                  <w:p w14:paraId="2E241D3A" w14:textId="77777777" w:rsidR="00170724" w:rsidRDefault="00170724" w:rsidP="00C72512"/>
                                </w:tc>
                                <w:tc>
                                  <w:tcPr>
                                    <w:tcW w:w="360" w:type="dxa"/>
                                  </w:tcPr>
                                  <w:p w14:paraId="3A820992" w14:textId="77777777" w:rsidR="00170724" w:rsidRDefault="00170724" w:rsidP="00C72512"/>
                                </w:tc>
                                <w:tc>
                                  <w:tcPr>
                                    <w:tcW w:w="360" w:type="dxa"/>
                                  </w:tcPr>
                                  <w:p w14:paraId="29B5F52A" w14:textId="77777777" w:rsidR="00170724" w:rsidRDefault="00170724" w:rsidP="00C72512"/>
                                </w:tc>
                                <w:tc>
                                  <w:tcPr>
                                    <w:tcW w:w="360" w:type="dxa"/>
                                  </w:tcPr>
                                  <w:p w14:paraId="448B1EE7" w14:textId="77777777" w:rsidR="00170724" w:rsidRDefault="00170724" w:rsidP="00C72512"/>
                                </w:tc>
                                <w:tc>
                                  <w:tcPr>
                                    <w:tcW w:w="360" w:type="dxa"/>
                                  </w:tcPr>
                                  <w:p w14:paraId="282D6B2C" w14:textId="77777777" w:rsidR="00170724" w:rsidRDefault="00170724" w:rsidP="00C72512"/>
                                </w:tc>
                                <w:tc>
                                  <w:tcPr>
                                    <w:tcW w:w="360" w:type="dxa"/>
                                  </w:tcPr>
                                  <w:p w14:paraId="717535FF" w14:textId="77777777" w:rsidR="00170724" w:rsidRDefault="00170724" w:rsidP="00C72512"/>
                                </w:tc>
                                <w:tc>
                                  <w:tcPr>
                                    <w:tcW w:w="360" w:type="dxa"/>
                                  </w:tcPr>
                                  <w:p w14:paraId="38A56EA0" w14:textId="77777777" w:rsidR="00170724" w:rsidRDefault="00170724" w:rsidP="00C72512"/>
                                </w:tc>
                                <w:tc>
                                  <w:tcPr>
                                    <w:tcW w:w="360" w:type="dxa"/>
                                  </w:tcPr>
                                  <w:p w14:paraId="3D91B4AF" w14:textId="77777777" w:rsidR="00170724" w:rsidRDefault="00170724" w:rsidP="00C72512"/>
                                </w:tc>
                              </w:tr>
                              <w:tr w:rsidR="00170724" w14:paraId="28492F74" w14:textId="77777777" w:rsidTr="000800E0">
                                <w:tc>
                                  <w:tcPr>
                                    <w:tcW w:w="360" w:type="dxa"/>
                                    <w:tcBorders>
                                      <w:top w:val="nil"/>
                                      <w:left w:val="nil"/>
                                      <w:bottom w:val="nil"/>
                                      <w:right w:val="single" w:sz="4" w:space="0" w:color="auto"/>
                                    </w:tcBorders>
                                  </w:tcPr>
                                  <w:p w14:paraId="7B9301DB" w14:textId="664538B0" w:rsidR="00170724" w:rsidRPr="005247ED" w:rsidRDefault="00170724" w:rsidP="00C72512">
                                    <w:pPr>
                                      <w:rPr>
                                        <w:sz w:val="16"/>
                                        <w:szCs w:val="16"/>
                                        <w:rPrChange w:id="487" w:author="Alex Lorimer" w:date="2016-01-19T19:13:00Z">
                                          <w:rPr/>
                                        </w:rPrChange>
                                      </w:rPr>
                                    </w:pPr>
                                    <w:r>
                                      <w:rPr>
                                        <w:sz w:val="16"/>
                                        <w:szCs w:val="16"/>
                                      </w:rPr>
                                      <w:t>2</w:t>
                                    </w:r>
                                  </w:p>
                                </w:tc>
                                <w:tc>
                                  <w:tcPr>
                                    <w:tcW w:w="360" w:type="dxa"/>
                                    <w:tcBorders>
                                      <w:left w:val="single" w:sz="4" w:space="0" w:color="auto"/>
                                    </w:tcBorders>
                                  </w:tcPr>
                                  <w:p w14:paraId="51BB2BD7" w14:textId="77777777" w:rsidR="00170724" w:rsidRDefault="00170724" w:rsidP="00C72512"/>
                                </w:tc>
                                <w:tc>
                                  <w:tcPr>
                                    <w:tcW w:w="360" w:type="dxa"/>
                                  </w:tcPr>
                                  <w:p w14:paraId="148DA58F" w14:textId="77777777" w:rsidR="00170724" w:rsidRDefault="00170724" w:rsidP="00C72512"/>
                                </w:tc>
                                <w:tc>
                                  <w:tcPr>
                                    <w:tcW w:w="360" w:type="dxa"/>
                                  </w:tcPr>
                                  <w:p w14:paraId="1915193F" w14:textId="77777777" w:rsidR="00170724" w:rsidRDefault="00170724" w:rsidP="00C72512"/>
                                </w:tc>
                                <w:tc>
                                  <w:tcPr>
                                    <w:tcW w:w="360" w:type="dxa"/>
                                  </w:tcPr>
                                  <w:p w14:paraId="59764580" w14:textId="77777777" w:rsidR="00170724" w:rsidRDefault="00170724" w:rsidP="00C72512"/>
                                </w:tc>
                                <w:tc>
                                  <w:tcPr>
                                    <w:tcW w:w="360" w:type="dxa"/>
                                  </w:tcPr>
                                  <w:p w14:paraId="29552182" w14:textId="77777777" w:rsidR="00170724" w:rsidRDefault="00170724" w:rsidP="00C72512"/>
                                </w:tc>
                                <w:tc>
                                  <w:tcPr>
                                    <w:tcW w:w="360" w:type="dxa"/>
                                  </w:tcPr>
                                  <w:p w14:paraId="41F3422E" w14:textId="77777777" w:rsidR="00170724" w:rsidRDefault="00170724" w:rsidP="00C72512"/>
                                </w:tc>
                                <w:tc>
                                  <w:tcPr>
                                    <w:tcW w:w="360" w:type="dxa"/>
                                  </w:tcPr>
                                  <w:p w14:paraId="2C3EC344" w14:textId="77777777" w:rsidR="00170724" w:rsidRDefault="00170724" w:rsidP="00C72512"/>
                                </w:tc>
                                <w:tc>
                                  <w:tcPr>
                                    <w:tcW w:w="360" w:type="dxa"/>
                                  </w:tcPr>
                                  <w:p w14:paraId="7ED5D866" w14:textId="77777777" w:rsidR="00170724" w:rsidRDefault="00170724" w:rsidP="00C72512"/>
                                </w:tc>
                                <w:tc>
                                  <w:tcPr>
                                    <w:tcW w:w="360" w:type="dxa"/>
                                  </w:tcPr>
                                  <w:p w14:paraId="6CDBB2F1" w14:textId="77777777" w:rsidR="00170724" w:rsidRDefault="00170724" w:rsidP="00C72512"/>
                                </w:tc>
                                <w:tc>
                                  <w:tcPr>
                                    <w:tcW w:w="360" w:type="dxa"/>
                                  </w:tcPr>
                                  <w:p w14:paraId="436CCB5A" w14:textId="77777777" w:rsidR="00170724" w:rsidRDefault="00170724" w:rsidP="00C72512"/>
                                </w:tc>
                                <w:tc>
                                  <w:tcPr>
                                    <w:tcW w:w="360" w:type="dxa"/>
                                  </w:tcPr>
                                  <w:p w14:paraId="3FC202A7" w14:textId="77777777" w:rsidR="00170724" w:rsidRDefault="00170724" w:rsidP="00C72512"/>
                                </w:tc>
                                <w:tc>
                                  <w:tcPr>
                                    <w:tcW w:w="360" w:type="dxa"/>
                                  </w:tcPr>
                                  <w:p w14:paraId="10EC9B09" w14:textId="77777777" w:rsidR="00170724" w:rsidRDefault="00170724" w:rsidP="00C72512"/>
                                </w:tc>
                                <w:tc>
                                  <w:tcPr>
                                    <w:tcW w:w="360" w:type="dxa"/>
                                  </w:tcPr>
                                  <w:p w14:paraId="60045DFE" w14:textId="77777777" w:rsidR="00170724" w:rsidRDefault="00170724" w:rsidP="00C72512"/>
                                </w:tc>
                                <w:tc>
                                  <w:tcPr>
                                    <w:tcW w:w="360" w:type="dxa"/>
                                  </w:tcPr>
                                  <w:p w14:paraId="2296BC2E" w14:textId="77777777" w:rsidR="00170724" w:rsidRDefault="00170724" w:rsidP="00C72512"/>
                                </w:tc>
                                <w:tc>
                                  <w:tcPr>
                                    <w:tcW w:w="360" w:type="dxa"/>
                                  </w:tcPr>
                                  <w:p w14:paraId="0BBE0190" w14:textId="77777777" w:rsidR="00170724" w:rsidRDefault="00170724" w:rsidP="00C72512"/>
                                </w:tc>
                                <w:tc>
                                  <w:tcPr>
                                    <w:tcW w:w="360" w:type="dxa"/>
                                  </w:tcPr>
                                  <w:p w14:paraId="134EA46B" w14:textId="77777777" w:rsidR="00170724" w:rsidRDefault="00170724" w:rsidP="00C72512"/>
                                </w:tc>
                                <w:tc>
                                  <w:tcPr>
                                    <w:tcW w:w="360" w:type="dxa"/>
                                  </w:tcPr>
                                  <w:p w14:paraId="4B064BB3" w14:textId="77777777" w:rsidR="00170724" w:rsidRDefault="00170724" w:rsidP="00C72512"/>
                                </w:tc>
                                <w:tc>
                                  <w:tcPr>
                                    <w:tcW w:w="360" w:type="dxa"/>
                                  </w:tcPr>
                                  <w:p w14:paraId="4B930006" w14:textId="77777777" w:rsidR="00170724" w:rsidRDefault="00170724" w:rsidP="00C72512"/>
                                </w:tc>
                                <w:tc>
                                  <w:tcPr>
                                    <w:tcW w:w="360" w:type="dxa"/>
                                  </w:tcPr>
                                  <w:p w14:paraId="6174B288" w14:textId="77777777" w:rsidR="00170724" w:rsidRDefault="00170724" w:rsidP="00C72512"/>
                                </w:tc>
                                <w:tc>
                                  <w:tcPr>
                                    <w:tcW w:w="360" w:type="dxa"/>
                                  </w:tcPr>
                                  <w:p w14:paraId="54F1E8C4" w14:textId="77777777" w:rsidR="00170724" w:rsidRDefault="00170724" w:rsidP="00C72512"/>
                                </w:tc>
                                <w:tc>
                                  <w:tcPr>
                                    <w:tcW w:w="360" w:type="dxa"/>
                                  </w:tcPr>
                                  <w:p w14:paraId="5F7B8D7B" w14:textId="77777777" w:rsidR="00170724" w:rsidRDefault="00170724" w:rsidP="00C72512"/>
                                </w:tc>
                                <w:tc>
                                  <w:tcPr>
                                    <w:tcW w:w="360" w:type="dxa"/>
                                    <w:tcBorders>
                                      <w:right w:val="single" w:sz="4" w:space="0" w:color="auto"/>
                                    </w:tcBorders>
                                  </w:tcPr>
                                  <w:p w14:paraId="21EF7F34" w14:textId="77777777" w:rsidR="00170724" w:rsidRDefault="00170724" w:rsidP="00C72512"/>
                                </w:tc>
                                <w:tc>
                                  <w:tcPr>
                                    <w:tcW w:w="360" w:type="dxa"/>
                                    <w:tcBorders>
                                      <w:top w:val="nil"/>
                                      <w:left w:val="single" w:sz="4" w:space="0" w:color="auto"/>
                                      <w:bottom w:val="nil"/>
                                      <w:right w:val="nil"/>
                                    </w:tcBorders>
                                  </w:tcPr>
                                  <w:p w14:paraId="7BEFA75B" w14:textId="77777777" w:rsidR="00170724" w:rsidRDefault="00170724" w:rsidP="00C72512"/>
                                </w:tc>
                                <w:tc>
                                  <w:tcPr>
                                    <w:tcW w:w="360" w:type="dxa"/>
                                    <w:tcBorders>
                                      <w:left w:val="nil"/>
                                    </w:tcBorders>
                                  </w:tcPr>
                                  <w:p w14:paraId="33F45A7A" w14:textId="77777777" w:rsidR="00170724" w:rsidRDefault="00170724" w:rsidP="00C72512"/>
                                </w:tc>
                                <w:tc>
                                  <w:tcPr>
                                    <w:tcW w:w="360" w:type="dxa"/>
                                  </w:tcPr>
                                  <w:p w14:paraId="403FBD15" w14:textId="77777777" w:rsidR="00170724" w:rsidRDefault="00170724" w:rsidP="00C72512"/>
                                </w:tc>
                                <w:tc>
                                  <w:tcPr>
                                    <w:tcW w:w="360" w:type="dxa"/>
                                  </w:tcPr>
                                  <w:p w14:paraId="6845A266" w14:textId="77777777" w:rsidR="00170724" w:rsidRDefault="00170724" w:rsidP="00C72512"/>
                                </w:tc>
                                <w:tc>
                                  <w:tcPr>
                                    <w:tcW w:w="360" w:type="dxa"/>
                                  </w:tcPr>
                                  <w:p w14:paraId="5273FFBD" w14:textId="77777777" w:rsidR="00170724" w:rsidRDefault="00170724" w:rsidP="00C72512"/>
                                </w:tc>
                                <w:tc>
                                  <w:tcPr>
                                    <w:tcW w:w="360" w:type="dxa"/>
                                  </w:tcPr>
                                  <w:p w14:paraId="4726E9F3" w14:textId="77777777" w:rsidR="00170724" w:rsidRDefault="00170724" w:rsidP="00C72512"/>
                                </w:tc>
                                <w:tc>
                                  <w:tcPr>
                                    <w:tcW w:w="360" w:type="dxa"/>
                                  </w:tcPr>
                                  <w:p w14:paraId="3AE9E585" w14:textId="77777777" w:rsidR="00170724" w:rsidRDefault="00170724" w:rsidP="00C72512"/>
                                </w:tc>
                                <w:tc>
                                  <w:tcPr>
                                    <w:tcW w:w="360" w:type="dxa"/>
                                  </w:tcPr>
                                  <w:p w14:paraId="3A16FBC7" w14:textId="77777777" w:rsidR="00170724" w:rsidRDefault="00170724" w:rsidP="00C72512"/>
                                </w:tc>
                                <w:tc>
                                  <w:tcPr>
                                    <w:tcW w:w="360" w:type="dxa"/>
                                  </w:tcPr>
                                  <w:p w14:paraId="1EC5E0AE" w14:textId="77777777" w:rsidR="00170724" w:rsidRDefault="00170724" w:rsidP="00C72512"/>
                                </w:tc>
                              </w:tr>
                              <w:tr w:rsidR="00170724" w14:paraId="735D2ADF" w14:textId="77777777" w:rsidTr="000800E0">
                                <w:tc>
                                  <w:tcPr>
                                    <w:tcW w:w="360" w:type="dxa"/>
                                    <w:tcBorders>
                                      <w:top w:val="nil"/>
                                      <w:left w:val="nil"/>
                                      <w:bottom w:val="nil"/>
                                      <w:right w:val="single" w:sz="4" w:space="0" w:color="auto"/>
                                    </w:tcBorders>
                                  </w:tcPr>
                                  <w:p w14:paraId="1AAE507B" w14:textId="7A85A5F8" w:rsidR="00170724" w:rsidRPr="005247ED" w:rsidRDefault="00170724" w:rsidP="00C72512">
                                    <w:pPr>
                                      <w:rPr>
                                        <w:sz w:val="16"/>
                                        <w:szCs w:val="16"/>
                                        <w:rPrChange w:id="488" w:author="Alex Lorimer" w:date="2016-01-19T19:13:00Z">
                                          <w:rPr/>
                                        </w:rPrChange>
                                      </w:rPr>
                                    </w:pPr>
                                    <w:r>
                                      <w:rPr>
                                        <w:sz w:val="16"/>
                                        <w:szCs w:val="16"/>
                                      </w:rPr>
                                      <w:t>3</w:t>
                                    </w:r>
                                  </w:p>
                                </w:tc>
                                <w:tc>
                                  <w:tcPr>
                                    <w:tcW w:w="360" w:type="dxa"/>
                                    <w:tcBorders>
                                      <w:left w:val="single" w:sz="4" w:space="0" w:color="auto"/>
                                    </w:tcBorders>
                                  </w:tcPr>
                                  <w:p w14:paraId="2C524245" w14:textId="77777777" w:rsidR="00170724" w:rsidRDefault="00170724" w:rsidP="00C72512"/>
                                </w:tc>
                                <w:tc>
                                  <w:tcPr>
                                    <w:tcW w:w="360" w:type="dxa"/>
                                  </w:tcPr>
                                  <w:p w14:paraId="6AC524C2" w14:textId="77777777" w:rsidR="00170724" w:rsidRDefault="00170724" w:rsidP="00C72512"/>
                                </w:tc>
                                <w:tc>
                                  <w:tcPr>
                                    <w:tcW w:w="360" w:type="dxa"/>
                                  </w:tcPr>
                                  <w:p w14:paraId="2820228F" w14:textId="77777777" w:rsidR="00170724" w:rsidRDefault="00170724" w:rsidP="00C72512"/>
                                </w:tc>
                                <w:tc>
                                  <w:tcPr>
                                    <w:tcW w:w="360" w:type="dxa"/>
                                  </w:tcPr>
                                  <w:p w14:paraId="73DA99FE" w14:textId="77777777" w:rsidR="00170724" w:rsidRDefault="00170724" w:rsidP="00C72512"/>
                                </w:tc>
                                <w:tc>
                                  <w:tcPr>
                                    <w:tcW w:w="360" w:type="dxa"/>
                                  </w:tcPr>
                                  <w:p w14:paraId="2452A182" w14:textId="77777777" w:rsidR="00170724" w:rsidRDefault="00170724" w:rsidP="00C72512"/>
                                </w:tc>
                                <w:tc>
                                  <w:tcPr>
                                    <w:tcW w:w="360" w:type="dxa"/>
                                  </w:tcPr>
                                  <w:p w14:paraId="110AB200" w14:textId="77777777" w:rsidR="00170724" w:rsidRDefault="00170724" w:rsidP="00C72512"/>
                                </w:tc>
                                <w:tc>
                                  <w:tcPr>
                                    <w:tcW w:w="360" w:type="dxa"/>
                                  </w:tcPr>
                                  <w:p w14:paraId="625B5F33" w14:textId="77777777" w:rsidR="00170724" w:rsidRDefault="00170724" w:rsidP="00C72512"/>
                                </w:tc>
                                <w:tc>
                                  <w:tcPr>
                                    <w:tcW w:w="360" w:type="dxa"/>
                                  </w:tcPr>
                                  <w:p w14:paraId="66600004" w14:textId="77777777" w:rsidR="00170724" w:rsidRDefault="00170724" w:rsidP="00C72512"/>
                                </w:tc>
                                <w:tc>
                                  <w:tcPr>
                                    <w:tcW w:w="360" w:type="dxa"/>
                                  </w:tcPr>
                                  <w:p w14:paraId="0BED8727" w14:textId="77777777" w:rsidR="00170724" w:rsidRDefault="00170724" w:rsidP="00C72512"/>
                                </w:tc>
                                <w:tc>
                                  <w:tcPr>
                                    <w:tcW w:w="360" w:type="dxa"/>
                                  </w:tcPr>
                                  <w:p w14:paraId="326693A6" w14:textId="77777777" w:rsidR="00170724" w:rsidRDefault="00170724" w:rsidP="00C72512"/>
                                </w:tc>
                                <w:tc>
                                  <w:tcPr>
                                    <w:tcW w:w="360" w:type="dxa"/>
                                  </w:tcPr>
                                  <w:p w14:paraId="243B0ECA" w14:textId="77777777" w:rsidR="00170724" w:rsidRDefault="00170724" w:rsidP="00C72512"/>
                                </w:tc>
                                <w:tc>
                                  <w:tcPr>
                                    <w:tcW w:w="360" w:type="dxa"/>
                                  </w:tcPr>
                                  <w:p w14:paraId="08B319CD" w14:textId="77777777" w:rsidR="00170724" w:rsidRDefault="00170724" w:rsidP="00C72512"/>
                                </w:tc>
                                <w:tc>
                                  <w:tcPr>
                                    <w:tcW w:w="360" w:type="dxa"/>
                                  </w:tcPr>
                                  <w:p w14:paraId="59F18CB6" w14:textId="77777777" w:rsidR="00170724" w:rsidRDefault="00170724" w:rsidP="00C72512"/>
                                </w:tc>
                                <w:tc>
                                  <w:tcPr>
                                    <w:tcW w:w="360" w:type="dxa"/>
                                  </w:tcPr>
                                  <w:p w14:paraId="22B007A6" w14:textId="77777777" w:rsidR="00170724" w:rsidRDefault="00170724" w:rsidP="00C72512"/>
                                </w:tc>
                                <w:tc>
                                  <w:tcPr>
                                    <w:tcW w:w="360" w:type="dxa"/>
                                  </w:tcPr>
                                  <w:p w14:paraId="56222380" w14:textId="77777777" w:rsidR="00170724" w:rsidRDefault="00170724" w:rsidP="00C72512"/>
                                </w:tc>
                                <w:tc>
                                  <w:tcPr>
                                    <w:tcW w:w="360" w:type="dxa"/>
                                  </w:tcPr>
                                  <w:p w14:paraId="76B8C82D" w14:textId="77777777" w:rsidR="00170724" w:rsidRDefault="00170724" w:rsidP="00C72512"/>
                                </w:tc>
                                <w:tc>
                                  <w:tcPr>
                                    <w:tcW w:w="360" w:type="dxa"/>
                                  </w:tcPr>
                                  <w:p w14:paraId="29E46F05" w14:textId="77777777" w:rsidR="00170724" w:rsidRDefault="00170724" w:rsidP="00C72512"/>
                                </w:tc>
                                <w:tc>
                                  <w:tcPr>
                                    <w:tcW w:w="360" w:type="dxa"/>
                                  </w:tcPr>
                                  <w:p w14:paraId="3B83D248" w14:textId="77777777" w:rsidR="00170724" w:rsidRDefault="00170724" w:rsidP="00C72512"/>
                                </w:tc>
                                <w:tc>
                                  <w:tcPr>
                                    <w:tcW w:w="360" w:type="dxa"/>
                                  </w:tcPr>
                                  <w:p w14:paraId="4B26E83A" w14:textId="77777777" w:rsidR="00170724" w:rsidRDefault="00170724" w:rsidP="00C72512"/>
                                </w:tc>
                                <w:tc>
                                  <w:tcPr>
                                    <w:tcW w:w="360" w:type="dxa"/>
                                  </w:tcPr>
                                  <w:p w14:paraId="2EA7CB45" w14:textId="77777777" w:rsidR="00170724" w:rsidRDefault="00170724" w:rsidP="00C72512"/>
                                </w:tc>
                                <w:tc>
                                  <w:tcPr>
                                    <w:tcW w:w="360" w:type="dxa"/>
                                  </w:tcPr>
                                  <w:p w14:paraId="762DD381" w14:textId="77777777" w:rsidR="00170724" w:rsidRDefault="00170724" w:rsidP="00C72512"/>
                                </w:tc>
                                <w:tc>
                                  <w:tcPr>
                                    <w:tcW w:w="360" w:type="dxa"/>
                                    <w:tcBorders>
                                      <w:right w:val="single" w:sz="4" w:space="0" w:color="auto"/>
                                    </w:tcBorders>
                                  </w:tcPr>
                                  <w:p w14:paraId="5717F9F7" w14:textId="77777777" w:rsidR="00170724" w:rsidRDefault="00170724" w:rsidP="00C72512"/>
                                </w:tc>
                                <w:tc>
                                  <w:tcPr>
                                    <w:tcW w:w="360" w:type="dxa"/>
                                    <w:tcBorders>
                                      <w:top w:val="nil"/>
                                      <w:left w:val="single" w:sz="4" w:space="0" w:color="auto"/>
                                      <w:bottom w:val="nil"/>
                                      <w:right w:val="nil"/>
                                    </w:tcBorders>
                                  </w:tcPr>
                                  <w:p w14:paraId="4DDD6D8B" w14:textId="77777777" w:rsidR="00170724" w:rsidRDefault="00170724" w:rsidP="00C72512"/>
                                </w:tc>
                                <w:tc>
                                  <w:tcPr>
                                    <w:tcW w:w="360" w:type="dxa"/>
                                    <w:tcBorders>
                                      <w:left w:val="nil"/>
                                    </w:tcBorders>
                                  </w:tcPr>
                                  <w:p w14:paraId="42C04E27" w14:textId="77777777" w:rsidR="00170724" w:rsidRDefault="00170724" w:rsidP="00C72512"/>
                                </w:tc>
                                <w:tc>
                                  <w:tcPr>
                                    <w:tcW w:w="360" w:type="dxa"/>
                                  </w:tcPr>
                                  <w:p w14:paraId="66831425" w14:textId="77777777" w:rsidR="00170724" w:rsidRDefault="00170724" w:rsidP="00C72512"/>
                                </w:tc>
                                <w:tc>
                                  <w:tcPr>
                                    <w:tcW w:w="360" w:type="dxa"/>
                                  </w:tcPr>
                                  <w:p w14:paraId="4DA8B172" w14:textId="77777777" w:rsidR="00170724" w:rsidRDefault="00170724" w:rsidP="00C72512"/>
                                </w:tc>
                                <w:tc>
                                  <w:tcPr>
                                    <w:tcW w:w="360" w:type="dxa"/>
                                  </w:tcPr>
                                  <w:p w14:paraId="5BAC52BB" w14:textId="77777777" w:rsidR="00170724" w:rsidRDefault="00170724" w:rsidP="00C72512"/>
                                </w:tc>
                                <w:tc>
                                  <w:tcPr>
                                    <w:tcW w:w="360" w:type="dxa"/>
                                  </w:tcPr>
                                  <w:p w14:paraId="7CEEB47C" w14:textId="77777777" w:rsidR="00170724" w:rsidRDefault="00170724" w:rsidP="00C72512"/>
                                </w:tc>
                                <w:tc>
                                  <w:tcPr>
                                    <w:tcW w:w="360" w:type="dxa"/>
                                  </w:tcPr>
                                  <w:p w14:paraId="6C8EF01B" w14:textId="77777777" w:rsidR="00170724" w:rsidRDefault="00170724" w:rsidP="00C72512"/>
                                </w:tc>
                                <w:tc>
                                  <w:tcPr>
                                    <w:tcW w:w="360" w:type="dxa"/>
                                  </w:tcPr>
                                  <w:p w14:paraId="429E2DC6" w14:textId="77777777" w:rsidR="00170724" w:rsidRDefault="00170724" w:rsidP="00C72512"/>
                                </w:tc>
                                <w:tc>
                                  <w:tcPr>
                                    <w:tcW w:w="360" w:type="dxa"/>
                                  </w:tcPr>
                                  <w:p w14:paraId="494EE969" w14:textId="77777777" w:rsidR="00170724" w:rsidRDefault="00170724" w:rsidP="00C72512"/>
                                </w:tc>
                              </w:tr>
                              <w:tr w:rsidR="00170724" w14:paraId="10882E6B" w14:textId="77777777" w:rsidTr="000800E0">
                                <w:tc>
                                  <w:tcPr>
                                    <w:tcW w:w="360" w:type="dxa"/>
                                    <w:tcBorders>
                                      <w:top w:val="nil"/>
                                      <w:left w:val="nil"/>
                                      <w:bottom w:val="nil"/>
                                      <w:right w:val="single" w:sz="4" w:space="0" w:color="auto"/>
                                    </w:tcBorders>
                                  </w:tcPr>
                                  <w:p w14:paraId="5842A306" w14:textId="667B2DDF" w:rsidR="00170724" w:rsidRPr="005247ED" w:rsidRDefault="00170724" w:rsidP="00C72512">
                                    <w:pPr>
                                      <w:rPr>
                                        <w:sz w:val="16"/>
                                        <w:szCs w:val="16"/>
                                        <w:rPrChange w:id="489" w:author="Alex Lorimer" w:date="2016-01-19T19:13:00Z">
                                          <w:rPr/>
                                        </w:rPrChange>
                                      </w:rPr>
                                    </w:pPr>
                                    <w:r>
                                      <w:rPr>
                                        <w:sz w:val="16"/>
                                        <w:szCs w:val="16"/>
                                      </w:rPr>
                                      <w:t>4</w:t>
                                    </w:r>
                                  </w:p>
                                </w:tc>
                                <w:tc>
                                  <w:tcPr>
                                    <w:tcW w:w="360" w:type="dxa"/>
                                    <w:tcBorders>
                                      <w:left w:val="single" w:sz="4" w:space="0" w:color="auto"/>
                                    </w:tcBorders>
                                  </w:tcPr>
                                  <w:p w14:paraId="0F74FA52" w14:textId="77777777" w:rsidR="00170724" w:rsidRDefault="00170724" w:rsidP="00C72512"/>
                                </w:tc>
                                <w:tc>
                                  <w:tcPr>
                                    <w:tcW w:w="360" w:type="dxa"/>
                                  </w:tcPr>
                                  <w:p w14:paraId="15B3C6CD" w14:textId="77777777" w:rsidR="00170724" w:rsidRDefault="00170724" w:rsidP="00C72512"/>
                                </w:tc>
                                <w:tc>
                                  <w:tcPr>
                                    <w:tcW w:w="360" w:type="dxa"/>
                                  </w:tcPr>
                                  <w:p w14:paraId="2CDE63FE" w14:textId="77777777" w:rsidR="00170724" w:rsidRDefault="00170724" w:rsidP="00C72512"/>
                                </w:tc>
                                <w:tc>
                                  <w:tcPr>
                                    <w:tcW w:w="360" w:type="dxa"/>
                                  </w:tcPr>
                                  <w:p w14:paraId="6AAEBF9E" w14:textId="77777777" w:rsidR="00170724" w:rsidRDefault="00170724" w:rsidP="00C72512"/>
                                </w:tc>
                                <w:tc>
                                  <w:tcPr>
                                    <w:tcW w:w="360" w:type="dxa"/>
                                  </w:tcPr>
                                  <w:p w14:paraId="4CFA0104" w14:textId="77777777" w:rsidR="00170724" w:rsidRDefault="00170724" w:rsidP="00C72512"/>
                                </w:tc>
                                <w:tc>
                                  <w:tcPr>
                                    <w:tcW w:w="360" w:type="dxa"/>
                                  </w:tcPr>
                                  <w:p w14:paraId="2E05D085" w14:textId="77777777" w:rsidR="00170724" w:rsidRDefault="00170724" w:rsidP="00C72512"/>
                                </w:tc>
                                <w:tc>
                                  <w:tcPr>
                                    <w:tcW w:w="360" w:type="dxa"/>
                                  </w:tcPr>
                                  <w:p w14:paraId="301D3E88" w14:textId="77777777" w:rsidR="00170724" w:rsidRDefault="00170724" w:rsidP="00C72512"/>
                                </w:tc>
                                <w:tc>
                                  <w:tcPr>
                                    <w:tcW w:w="360" w:type="dxa"/>
                                  </w:tcPr>
                                  <w:p w14:paraId="6CF4B46E" w14:textId="77777777" w:rsidR="00170724" w:rsidRDefault="00170724" w:rsidP="00C72512"/>
                                </w:tc>
                                <w:tc>
                                  <w:tcPr>
                                    <w:tcW w:w="360" w:type="dxa"/>
                                  </w:tcPr>
                                  <w:p w14:paraId="02BAD5AD" w14:textId="77777777" w:rsidR="00170724" w:rsidRDefault="00170724" w:rsidP="00C72512"/>
                                </w:tc>
                                <w:tc>
                                  <w:tcPr>
                                    <w:tcW w:w="360" w:type="dxa"/>
                                  </w:tcPr>
                                  <w:p w14:paraId="54A40F1C" w14:textId="77777777" w:rsidR="00170724" w:rsidRDefault="00170724" w:rsidP="00C72512"/>
                                </w:tc>
                                <w:tc>
                                  <w:tcPr>
                                    <w:tcW w:w="360" w:type="dxa"/>
                                  </w:tcPr>
                                  <w:p w14:paraId="34E48708" w14:textId="77777777" w:rsidR="00170724" w:rsidRDefault="00170724" w:rsidP="00C72512"/>
                                </w:tc>
                                <w:tc>
                                  <w:tcPr>
                                    <w:tcW w:w="360" w:type="dxa"/>
                                  </w:tcPr>
                                  <w:p w14:paraId="3E1D10ED" w14:textId="77777777" w:rsidR="00170724" w:rsidRDefault="00170724" w:rsidP="00C72512"/>
                                </w:tc>
                                <w:tc>
                                  <w:tcPr>
                                    <w:tcW w:w="360" w:type="dxa"/>
                                  </w:tcPr>
                                  <w:p w14:paraId="7C1F37D3" w14:textId="77777777" w:rsidR="00170724" w:rsidRDefault="00170724" w:rsidP="00C72512"/>
                                </w:tc>
                                <w:tc>
                                  <w:tcPr>
                                    <w:tcW w:w="360" w:type="dxa"/>
                                  </w:tcPr>
                                  <w:p w14:paraId="54AD90CA" w14:textId="77777777" w:rsidR="00170724" w:rsidRDefault="00170724" w:rsidP="00C72512"/>
                                </w:tc>
                                <w:tc>
                                  <w:tcPr>
                                    <w:tcW w:w="360" w:type="dxa"/>
                                  </w:tcPr>
                                  <w:p w14:paraId="21986808" w14:textId="77777777" w:rsidR="00170724" w:rsidRDefault="00170724" w:rsidP="00C72512"/>
                                </w:tc>
                                <w:tc>
                                  <w:tcPr>
                                    <w:tcW w:w="360" w:type="dxa"/>
                                  </w:tcPr>
                                  <w:p w14:paraId="6EDBBBCB" w14:textId="77777777" w:rsidR="00170724" w:rsidRDefault="00170724" w:rsidP="00C72512"/>
                                </w:tc>
                                <w:tc>
                                  <w:tcPr>
                                    <w:tcW w:w="360" w:type="dxa"/>
                                  </w:tcPr>
                                  <w:p w14:paraId="7EC0401F" w14:textId="77777777" w:rsidR="00170724" w:rsidRDefault="00170724" w:rsidP="00C72512"/>
                                </w:tc>
                                <w:tc>
                                  <w:tcPr>
                                    <w:tcW w:w="360" w:type="dxa"/>
                                  </w:tcPr>
                                  <w:p w14:paraId="3068DC53" w14:textId="77777777" w:rsidR="00170724" w:rsidRDefault="00170724" w:rsidP="00C72512"/>
                                </w:tc>
                                <w:tc>
                                  <w:tcPr>
                                    <w:tcW w:w="360" w:type="dxa"/>
                                  </w:tcPr>
                                  <w:p w14:paraId="41D927C1" w14:textId="77777777" w:rsidR="00170724" w:rsidRDefault="00170724" w:rsidP="00C72512"/>
                                </w:tc>
                                <w:tc>
                                  <w:tcPr>
                                    <w:tcW w:w="360" w:type="dxa"/>
                                  </w:tcPr>
                                  <w:p w14:paraId="42D6FB84" w14:textId="77777777" w:rsidR="00170724" w:rsidRDefault="00170724" w:rsidP="00C72512"/>
                                </w:tc>
                                <w:tc>
                                  <w:tcPr>
                                    <w:tcW w:w="360" w:type="dxa"/>
                                  </w:tcPr>
                                  <w:p w14:paraId="4C7BE014" w14:textId="77777777" w:rsidR="00170724" w:rsidRDefault="00170724" w:rsidP="00C72512"/>
                                </w:tc>
                                <w:tc>
                                  <w:tcPr>
                                    <w:tcW w:w="360" w:type="dxa"/>
                                    <w:tcBorders>
                                      <w:right w:val="single" w:sz="4" w:space="0" w:color="auto"/>
                                    </w:tcBorders>
                                  </w:tcPr>
                                  <w:p w14:paraId="47503309" w14:textId="77777777" w:rsidR="00170724" w:rsidRDefault="00170724" w:rsidP="00C72512"/>
                                </w:tc>
                                <w:tc>
                                  <w:tcPr>
                                    <w:tcW w:w="360" w:type="dxa"/>
                                    <w:tcBorders>
                                      <w:top w:val="nil"/>
                                      <w:left w:val="single" w:sz="4" w:space="0" w:color="auto"/>
                                      <w:bottom w:val="nil"/>
                                      <w:right w:val="nil"/>
                                    </w:tcBorders>
                                  </w:tcPr>
                                  <w:p w14:paraId="6AC2BCF4" w14:textId="77777777" w:rsidR="00170724" w:rsidRDefault="00170724" w:rsidP="00C72512"/>
                                </w:tc>
                                <w:tc>
                                  <w:tcPr>
                                    <w:tcW w:w="360" w:type="dxa"/>
                                    <w:tcBorders>
                                      <w:left w:val="nil"/>
                                    </w:tcBorders>
                                  </w:tcPr>
                                  <w:p w14:paraId="4BD7D0EE" w14:textId="77777777" w:rsidR="00170724" w:rsidRDefault="00170724" w:rsidP="00C72512"/>
                                </w:tc>
                                <w:tc>
                                  <w:tcPr>
                                    <w:tcW w:w="360" w:type="dxa"/>
                                  </w:tcPr>
                                  <w:p w14:paraId="317710B4" w14:textId="77777777" w:rsidR="00170724" w:rsidRDefault="00170724" w:rsidP="00C72512"/>
                                </w:tc>
                                <w:tc>
                                  <w:tcPr>
                                    <w:tcW w:w="360" w:type="dxa"/>
                                  </w:tcPr>
                                  <w:p w14:paraId="3FC8A5DA" w14:textId="77777777" w:rsidR="00170724" w:rsidRDefault="00170724" w:rsidP="00C72512"/>
                                </w:tc>
                                <w:tc>
                                  <w:tcPr>
                                    <w:tcW w:w="360" w:type="dxa"/>
                                  </w:tcPr>
                                  <w:p w14:paraId="0F8F7B95" w14:textId="77777777" w:rsidR="00170724" w:rsidRDefault="00170724" w:rsidP="00C72512"/>
                                </w:tc>
                                <w:tc>
                                  <w:tcPr>
                                    <w:tcW w:w="360" w:type="dxa"/>
                                  </w:tcPr>
                                  <w:p w14:paraId="0E84BF60" w14:textId="77777777" w:rsidR="00170724" w:rsidRDefault="00170724" w:rsidP="00C72512"/>
                                </w:tc>
                                <w:tc>
                                  <w:tcPr>
                                    <w:tcW w:w="360" w:type="dxa"/>
                                  </w:tcPr>
                                  <w:p w14:paraId="15AE7ADA" w14:textId="77777777" w:rsidR="00170724" w:rsidRDefault="00170724" w:rsidP="00C72512"/>
                                </w:tc>
                                <w:tc>
                                  <w:tcPr>
                                    <w:tcW w:w="360" w:type="dxa"/>
                                  </w:tcPr>
                                  <w:p w14:paraId="61ABC0C7" w14:textId="77777777" w:rsidR="00170724" w:rsidRDefault="00170724" w:rsidP="00C72512"/>
                                </w:tc>
                                <w:tc>
                                  <w:tcPr>
                                    <w:tcW w:w="360" w:type="dxa"/>
                                  </w:tcPr>
                                  <w:p w14:paraId="150F8C5B" w14:textId="77777777" w:rsidR="00170724" w:rsidRDefault="00170724" w:rsidP="00C72512"/>
                                </w:tc>
                              </w:tr>
                              <w:tr w:rsidR="00170724" w14:paraId="498F61F0" w14:textId="77777777" w:rsidTr="000800E0">
                                <w:tc>
                                  <w:tcPr>
                                    <w:tcW w:w="360" w:type="dxa"/>
                                    <w:tcBorders>
                                      <w:top w:val="nil"/>
                                      <w:left w:val="nil"/>
                                      <w:bottom w:val="nil"/>
                                      <w:right w:val="single" w:sz="4" w:space="0" w:color="auto"/>
                                    </w:tcBorders>
                                  </w:tcPr>
                                  <w:p w14:paraId="53696A8E" w14:textId="5422F8EF" w:rsidR="00170724" w:rsidRPr="005247ED" w:rsidRDefault="00170724" w:rsidP="00C72512">
                                    <w:pPr>
                                      <w:rPr>
                                        <w:sz w:val="16"/>
                                        <w:szCs w:val="16"/>
                                        <w:rPrChange w:id="490" w:author="Alex Lorimer" w:date="2016-01-19T19:13:00Z">
                                          <w:rPr/>
                                        </w:rPrChange>
                                      </w:rPr>
                                    </w:pPr>
                                    <w:r>
                                      <w:rPr>
                                        <w:sz w:val="16"/>
                                        <w:szCs w:val="16"/>
                                      </w:rPr>
                                      <w:t>5</w:t>
                                    </w:r>
                                  </w:p>
                                </w:tc>
                                <w:tc>
                                  <w:tcPr>
                                    <w:tcW w:w="360" w:type="dxa"/>
                                    <w:tcBorders>
                                      <w:left w:val="single" w:sz="4" w:space="0" w:color="auto"/>
                                    </w:tcBorders>
                                  </w:tcPr>
                                  <w:p w14:paraId="0E299F75" w14:textId="77777777" w:rsidR="00170724" w:rsidRDefault="00170724" w:rsidP="00C72512"/>
                                </w:tc>
                                <w:tc>
                                  <w:tcPr>
                                    <w:tcW w:w="360" w:type="dxa"/>
                                  </w:tcPr>
                                  <w:p w14:paraId="6DD7051F" w14:textId="77777777" w:rsidR="00170724" w:rsidRDefault="00170724" w:rsidP="00C72512"/>
                                </w:tc>
                                <w:tc>
                                  <w:tcPr>
                                    <w:tcW w:w="360" w:type="dxa"/>
                                  </w:tcPr>
                                  <w:p w14:paraId="6CEC6A40" w14:textId="77777777" w:rsidR="00170724" w:rsidRDefault="00170724" w:rsidP="00C72512"/>
                                </w:tc>
                                <w:tc>
                                  <w:tcPr>
                                    <w:tcW w:w="360" w:type="dxa"/>
                                  </w:tcPr>
                                  <w:p w14:paraId="44B4F9FC" w14:textId="77777777" w:rsidR="00170724" w:rsidRDefault="00170724" w:rsidP="00C72512"/>
                                </w:tc>
                                <w:tc>
                                  <w:tcPr>
                                    <w:tcW w:w="360" w:type="dxa"/>
                                  </w:tcPr>
                                  <w:p w14:paraId="6DE6FF34" w14:textId="77777777" w:rsidR="00170724" w:rsidRDefault="00170724" w:rsidP="00C72512"/>
                                </w:tc>
                                <w:tc>
                                  <w:tcPr>
                                    <w:tcW w:w="360" w:type="dxa"/>
                                  </w:tcPr>
                                  <w:p w14:paraId="51D952BE" w14:textId="77777777" w:rsidR="00170724" w:rsidRDefault="00170724" w:rsidP="00C72512"/>
                                </w:tc>
                                <w:tc>
                                  <w:tcPr>
                                    <w:tcW w:w="360" w:type="dxa"/>
                                    <w:tcBorders>
                                      <w:bottom w:val="nil"/>
                                    </w:tcBorders>
                                  </w:tcPr>
                                  <w:p w14:paraId="19482FBF" w14:textId="77777777" w:rsidR="00170724" w:rsidRDefault="00170724" w:rsidP="00C72512"/>
                                </w:tc>
                                <w:tc>
                                  <w:tcPr>
                                    <w:tcW w:w="360" w:type="dxa"/>
                                  </w:tcPr>
                                  <w:p w14:paraId="015C7B5F" w14:textId="77777777" w:rsidR="00170724" w:rsidRDefault="00170724" w:rsidP="00C72512"/>
                                </w:tc>
                                <w:tc>
                                  <w:tcPr>
                                    <w:tcW w:w="360" w:type="dxa"/>
                                  </w:tcPr>
                                  <w:p w14:paraId="53F59BD7" w14:textId="77777777" w:rsidR="00170724" w:rsidRDefault="00170724" w:rsidP="00C72512"/>
                                </w:tc>
                                <w:tc>
                                  <w:tcPr>
                                    <w:tcW w:w="360" w:type="dxa"/>
                                  </w:tcPr>
                                  <w:p w14:paraId="10686705" w14:textId="77777777" w:rsidR="00170724" w:rsidRDefault="00170724" w:rsidP="00C72512"/>
                                </w:tc>
                                <w:tc>
                                  <w:tcPr>
                                    <w:tcW w:w="360" w:type="dxa"/>
                                  </w:tcPr>
                                  <w:p w14:paraId="1044D694" w14:textId="77777777" w:rsidR="00170724" w:rsidRDefault="00170724" w:rsidP="00C72512"/>
                                </w:tc>
                                <w:tc>
                                  <w:tcPr>
                                    <w:tcW w:w="360" w:type="dxa"/>
                                  </w:tcPr>
                                  <w:p w14:paraId="3BE8A23D" w14:textId="77777777" w:rsidR="00170724" w:rsidRDefault="00170724" w:rsidP="00C72512"/>
                                </w:tc>
                                <w:tc>
                                  <w:tcPr>
                                    <w:tcW w:w="360" w:type="dxa"/>
                                  </w:tcPr>
                                  <w:p w14:paraId="66A4DA05" w14:textId="77777777" w:rsidR="00170724" w:rsidRDefault="00170724" w:rsidP="00C72512"/>
                                </w:tc>
                                <w:tc>
                                  <w:tcPr>
                                    <w:tcW w:w="360" w:type="dxa"/>
                                  </w:tcPr>
                                  <w:p w14:paraId="5D4CE62E" w14:textId="77777777" w:rsidR="00170724" w:rsidRDefault="00170724" w:rsidP="00C72512"/>
                                </w:tc>
                                <w:tc>
                                  <w:tcPr>
                                    <w:tcW w:w="360" w:type="dxa"/>
                                  </w:tcPr>
                                  <w:p w14:paraId="6A274FEB" w14:textId="77777777" w:rsidR="00170724" w:rsidRDefault="00170724" w:rsidP="00C72512"/>
                                </w:tc>
                                <w:tc>
                                  <w:tcPr>
                                    <w:tcW w:w="360" w:type="dxa"/>
                                  </w:tcPr>
                                  <w:p w14:paraId="0131E914" w14:textId="77777777" w:rsidR="00170724" w:rsidRDefault="00170724" w:rsidP="00C72512"/>
                                </w:tc>
                                <w:tc>
                                  <w:tcPr>
                                    <w:tcW w:w="360" w:type="dxa"/>
                                  </w:tcPr>
                                  <w:p w14:paraId="72C75DA8" w14:textId="77777777" w:rsidR="00170724" w:rsidRDefault="00170724" w:rsidP="00C72512"/>
                                </w:tc>
                                <w:tc>
                                  <w:tcPr>
                                    <w:tcW w:w="360" w:type="dxa"/>
                                  </w:tcPr>
                                  <w:p w14:paraId="6560FB7A" w14:textId="77777777" w:rsidR="00170724" w:rsidRDefault="00170724" w:rsidP="00C72512"/>
                                </w:tc>
                                <w:tc>
                                  <w:tcPr>
                                    <w:tcW w:w="360" w:type="dxa"/>
                                  </w:tcPr>
                                  <w:p w14:paraId="549C7007" w14:textId="77777777" w:rsidR="00170724" w:rsidRDefault="00170724" w:rsidP="00C72512"/>
                                </w:tc>
                                <w:tc>
                                  <w:tcPr>
                                    <w:tcW w:w="360" w:type="dxa"/>
                                  </w:tcPr>
                                  <w:p w14:paraId="1082AE4A" w14:textId="77777777" w:rsidR="00170724" w:rsidRDefault="00170724" w:rsidP="00C72512"/>
                                </w:tc>
                                <w:tc>
                                  <w:tcPr>
                                    <w:tcW w:w="360" w:type="dxa"/>
                                  </w:tcPr>
                                  <w:p w14:paraId="0064F606" w14:textId="77777777" w:rsidR="00170724" w:rsidRDefault="00170724" w:rsidP="00C72512"/>
                                </w:tc>
                                <w:tc>
                                  <w:tcPr>
                                    <w:tcW w:w="360" w:type="dxa"/>
                                    <w:tcBorders>
                                      <w:right w:val="single" w:sz="4" w:space="0" w:color="auto"/>
                                    </w:tcBorders>
                                  </w:tcPr>
                                  <w:p w14:paraId="3C3EECF1" w14:textId="77777777" w:rsidR="00170724" w:rsidRDefault="00170724" w:rsidP="00C72512"/>
                                </w:tc>
                                <w:tc>
                                  <w:tcPr>
                                    <w:tcW w:w="360" w:type="dxa"/>
                                    <w:tcBorders>
                                      <w:top w:val="nil"/>
                                      <w:left w:val="single" w:sz="4" w:space="0" w:color="auto"/>
                                      <w:bottom w:val="nil"/>
                                      <w:right w:val="nil"/>
                                    </w:tcBorders>
                                  </w:tcPr>
                                  <w:p w14:paraId="5514AC32" w14:textId="77777777" w:rsidR="00170724" w:rsidRDefault="00170724" w:rsidP="00C72512"/>
                                </w:tc>
                                <w:tc>
                                  <w:tcPr>
                                    <w:tcW w:w="360" w:type="dxa"/>
                                    <w:tcBorders>
                                      <w:left w:val="nil"/>
                                    </w:tcBorders>
                                  </w:tcPr>
                                  <w:p w14:paraId="151EEFCE" w14:textId="77777777" w:rsidR="00170724" w:rsidRDefault="00170724" w:rsidP="00C72512"/>
                                </w:tc>
                                <w:tc>
                                  <w:tcPr>
                                    <w:tcW w:w="360" w:type="dxa"/>
                                  </w:tcPr>
                                  <w:p w14:paraId="5EE26C0E" w14:textId="77777777" w:rsidR="00170724" w:rsidRDefault="00170724" w:rsidP="00C72512"/>
                                </w:tc>
                                <w:tc>
                                  <w:tcPr>
                                    <w:tcW w:w="360" w:type="dxa"/>
                                  </w:tcPr>
                                  <w:p w14:paraId="2F583419" w14:textId="77777777" w:rsidR="00170724" w:rsidRDefault="00170724" w:rsidP="00C72512"/>
                                </w:tc>
                                <w:tc>
                                  <w:tcPr>
                                    <w:tcW w:w="360" w:type="dxa"/>
                                  </w:tcPr>
                                  <w:p w14:paraId="65D362D8" w14:textId="77777777" w:rsidR="00170724" w:rsidRDefault="00170724" w:rsidP="00C72512"/>
                                </w:tc>
                                <w:tc>
                                  <w:tcPr>
                                    <w:tcW w:w="360" w:type="dxa"/>
                                  </w:tcPr>
                                  <w:p w14:paraId="7983E869" w14:textId="77777777" w:rsidR="00170724" w:rsidRDefault="00170724" w:rsidP="00C72512"/>
                                </w:tc>
                                <w:tc>
                                  <w:tcPr>
                                    <w:tcW w:w="360" w:type="dxa"/>
                                  </w:tcPr>
                                  <w:p w14:paraId="5477EC38" w14:textId="77777777" w:rsidR="00170724" w:rsidRDefault="00170724" w:rsidP="00C72512"/>
                                </w:tc>
                                <w:tc>
                                  <w:tcPr>
                                    <w:tcW w:w="360" w:type="dxa"/>
                                  </w:tcPr>
                                  <w:p w14:paraId="17AE05B9" w14:textId="77777777" w:rsidR="00170724" w:rsidRDefault="00170724" w:rsidP="00C72512"/>
                                </w:tc>
                                <w:tc>
                                  <w:tcPr>
                                    <w:tcW w:w="360" w:type="dxa"/>
                                  </w:tcPr>
                                  <w:p w14:paraId="0A1E5AD5" w14:textId="77777777" w:rsidR="00170724" w:rsidRDefault="00170724" w:rsidP="00C72512"/>
                                </w:tc>
                              </w:tr>
                              <w:tr w:rsidR="00170724" w14:paraId="5521585A" w14:textId="77777777" w:rsidTr="000800E0">
                                <w:tc>
                                  <w:tcPr>
                                    <w:tcW w:w="360" w:type="dxa"/>
                                    <w:tcBorders>
                                      <w:top w:val="nil"/>
                                      <w:left w:val="nil"/>
                                      <w:bottom w:val="nil"/>
                                      <w:right w:val="single" w:sz="4" w:space="0" w:color="auto"/>
                                    </w:tcBorders>
                                  </w:tcPr>
                                  <w:p w14:paraId="1CAD15BF" w14:textId="1F06F523" w:rsidR="00170724" w:rsidRPr="005247ED" w:rsidRDefault="00170724" w:rsidP="00C72512">
                                    <w:pPr>
                                      <w:rPr>
                                        <w:sz w:val="16"/>
                                        <w:szCs w:val="16"/>
                                        <w:rPrChange w:id="491" w:author="Alex Lorimer" w:date="2016-01-19T19:13:00Z">
                                          <w:rPr/>
                                        </w:rPrChange>
                                      </w:rPr>
                                    </w:pPr>
                                    <w:r>
                                      <w:rPr>
                                        <w:sz w:val="16"/>
                                        <w:szCs w:val="16"/>
                                      </w:rPr>
                                      <w:t>6</w:t>
                                    </w:r>
                                  </w:p>
                                </w:tc>
                                <w:tc>
                                  <w:tcPr>
                                    <w:tcW w:w="360" w:type="dxa"/>
                                    <w:tcBorders>
                                      <w:left w:val="single" w:sz="4" w:space="0" w:color="auto"/>
                                    </w:tcBorders>
                                  </w:tcPr>
                                  <w:p w14:paraId="372806E5" w14:textId="77777777" w:rsidR="00170724" w:rsidRDefault="00170724" w:rsidP="00C72512"/>
                                </w:tc>
                                <w:tc>
                                  <w:tcPr>
                                    <w:tcW w:w="360" w:type="dxa"/>
                                  </w:tcPr>
                                  <w:p w14:paraId="159D561C" w14:textId="77777777" w:rsidR="00170724" w:rsidRDefault="00170724" w:rsidP="00C72512"/>
                                </w:tc>
                                <w:tc>
                                  <w:tcPr>
                                    <w:tcW w:w="360" w:type="dxa"/>
                                  </w:tcPr>
                                  <w:p w14:paraId="4FFD3E9F" w14:textId="77777777" w:rsidR="00170724" w:rsidRDefault="00170724" w:rsidP="00C72512"/>
                                </w:tc>
                                <w:tc>
                                  <w:tcPr>
                                    <w:tcW w:w="360" w:type="dxa"/>
                                  </w:tcPr>
                                  <w:p w14:paraId="41583A6B" w14:textId="77777777" w:rsidR="00170724" w:rsidRDefault="00170724" w:rsidP="00C72512"/>
                                </w:tc>
                                <w:tc>
                                  <w:tcPr>
                                    <w:tcW w:w="360" w:type="dxa"/>
                                  </w:tcPr>
                                  <w:p w14:paraId="70C600D9" w14:textId="77777777" w:rsidR="00170724" w:rsidRDefault="00170724" w:rsidP="00C72512"/>
                                </w:tc>
                                <w:tc>
                                  <w:tcPr>
                                    <w:tcW w:w="360" w:type="dxa"/>
                                    <w:tcBorders>
                                      <w:right w:val="nil"/>
                                    </w:tcBorders>
                                  </w:tcPr>
                                  <w:p w14:paraId="771B66D6" w14:textId="77777777" w:rsidR="00170724" w:rsidRDefault="00170724" w:rsidP="00C72512"/>
                                </w:tc>
                                <w:tc>
                                  <w:tcPr>
                                    <w:tcW w:w="360" w:type="dxa"/>
                                    <w:tcBorders>
                                      <w:top w:val="nil"/>
                                      <w:left w:val="nil"/>
                                      <w:bottom w:val="nil"/>
                                      <w:right w:val="nil"/>
                                    </w:tcBorders>
                                    <w:shd w:val="clear" w:color="auto" w:fill="0070C0"/>
                                  </w:tcPr>
                                  <w:p w14:paraId="7145100F" w14:textId="77777777" w:rsidR="00170724" w:rsidRDefault="00170724" w:rsidP="00C72512"/>
                                </w:tc>
                                <w:tc>
                                  <w:tcPr>
                                    <w:tcW w:w="360" w:type="dxa"/>
                                    <w:tcBorders>
                                      <w:left w:val="nil"/>
                                    </w:tcBorders>
                                  </w:tcPr>
                                  <w:p w14:paraId="0185F415" w14:textId="77777777" w:rsidR="00170724" w:rsidRDefault="00170724" w:rsidP="00C72512"/>
                                </w:tc>
                                <w:tc>
                                  <w:tcPr>
                                    <w:tcW w:w="360" w:type="dxa"/>
                                  </w:tcPr>
                                  <w:p w14:paraId="0AF17B03" w14:textId="77777777" w:rsidR="00170724" w:rsidRDefault="00170724" w:rsidP="00C72512"/>
                                </w:tc>
                                <w:tc>
                                  <w:tcPr>
                                    <w:tcW w:w="360" w:type="dxa"/>
                                  </w:tcPr>
                                  <w:p w14:paraId="6D08CA1A" w14:textId="77777777" w:rsidR="00170724" w:rsidRDefault="00170724" w:rsidP="00C72512"/>
                                </w:tc>
                                <w:tc>
                                  <w:tcPr>
                                    <w:tcW w:w="360" w:type="dxa"/>
                                  </w:tcPr>
                                  <w:p w14:paraId="053E2CA4" w14:textId="77777777" w:rsidR="00170724" w:rsidRDefault="00170724" w:rsidP="00C72512"/>
                                </w:tc>
                                <w:tc>
                                  <w:tcPr>
                                    <w:tcW w:w="360" w:type="dxa"/>
                                  </w:tcPr>
                                  <w:p w14:paraId="3D433BB6" w14:textId="77777777" w:rsidR="00170724" w:rsidRDefault="00170724" w:rsidP="00C72512"/>
                                </w:tc>
                                <w:tc>
                                  <w:tcPr>
                                    <w:tcW w:w="360" w:type="dxa"/>
                                  </w:tcPr>
                                  <w:p w14:paraId="57568E6E" w14:textId="77777777" w:rsidR="00170724" w:rsidRDefault="00170724" w:rsidP="00C72512"/>
                                </w:tc>
                                <w:tc>
                                  <w:tcPr>
                                    <w:tcW w:w="360" w:type="dxa"/>
                                    <w:tcBorders>
                                      <w:bottom w:val="nil"/>
                                    </w:tcBorders>
                                  </w:tcPr>
                                  <w:p w14:paraId="2EA2FF95" w14:textId="77777777" w:rsidR="00170724" w:rsidRDefault="00170724" w:rsidP="00C72512"/>
                                </w:tc>
                                <w:tc>
                                  <w:tcPr>
                                    <w:tcW w:w="360" w:type="dxa"/>
                                    <w:tcBorders>
                                      <w:bottom w:val="nil"/>
                                    </w:tcBorders>
                                  </w:tcPr>
                                  <w:p w14:paraId="3E33C701" w14:textId="77777777" w:rsidR="00170724" w:rsidRDefault="00170724" w:rsidP="00C72512"/>
                                </w:tc>
                                <w:tc>
                                  <w:tcPr>
                                    <w:tcW w:w="360" w:type="dxa"/>
                                    <w:tcBorders>
                                      <w:bottom w:val="nil"/>
                                    </w:tcBorders>
                                  </w:tcPr>
                                  <w:p w14:paraId="63663CF7" w14:textId="77777777" w:rsidR="00170724" w:rsidRDefault="00170724" w:rsidP="00C72512"/>
                                </w:tc>
                                <w:tc>
                                  <w:tcPr>
                                    <w:tcW w:w="360" w:type="dxa"/>
                                  </w:tcPr>
                                  <w:p w14:paraId="643DB422" w14:textId="77777777" w:rsidR="00170724" w:rsidRDefault="00170724" w:rsidP="00C72512"/>
                                </w:tc>
                                <w:tc>
                                  <w:tcPr>
                                    <w:tcW w:w="360" w:type="dxa"/>
                                  </w:tcPr>
                                  <w:p w14:paraId="2E34657A" w14:textId="77777777" w:rsidR="00170724" w:rsidRDefault="00170724" w:rsidP="00C72512"/>
                                </w:tc>
                                <w:tc>
                                  <w:tcPr>
                                    <w:tcW w:w="360" w:type="dxa"/>
                                  </w:tcPr>
                                  <w:p w14:paraId="2B25CD17" w14:textId="77777777" w:rsidR="00170724" w:rsidRDefault="00170724" w:rsidP="00C72512"/>
                                </w:tc>
                                <w:tc>
                                  <w:tcPr>
                                    <w:tcW w:w="360" w:type="dxa"/>
                                  </w:tcPr>
                                  <w:p w14:paraId="6439C80A" w14:textId="77777777" w:rsidR="00170724" w:rsidRDefault="00170724" w:rsidP="00C72512"/>
                                </w:tc>
                                <w:tc>
                                  <w:tcPr>
                                    <w:tcW w:w="360" w:type="dxa"/>
                                  </w:tcPr>
                                  <w:p w14:paraId="17BC1BED" w14:textId="77777777" w:rsidR="00170724" w:rsidRDefault="00170724" w:rsidP="00C72512"/>
                                </w:tc>
                                <w:tc>
                                  <w:tcPr>
                                    <w:tcW w:w="360" w:type="dxa"/>
                                    <w:tcBorders>
                                      <w:right w:val="single" w:sz="4" w:space="0" w:color="auto"/>
                                    </w:tcBorders>
                                  </w:tcPr>
                                  <w:p w14:paraId="268802FB" w14:textId="77777777" w:rsidR="00170724" w:rsidRDefault="00170724" w:rsidP="00C72512"/>
                                </w:tc>
                                <w:tc>
                                  <w:tcPr>
                                    <w:tcW w:w="360" w:type="dxa"/>
                                    <w:tcBorders>
                                      <w:top w:val="nil"/>
                                      <w:left w:val="single" w:sz="4" w:space="0" w:color="auto"/>
                                      <w:bottom w:val="nil"/>
                                      <w:right w:val="nil"/>
                                    </w:tcBorders>
                                  </w:tcPr>
                                  <w:p w14:paraId="4AE70D48" w14:textId="77777777" w:rsidR="00170724" w:rsidRDefault="00170724" w:rsidP="00C72512"/>
                                </w:tc>
                                <w:tc>
                                  <w:tcPr>
                                    <w:tcW w:w="360" w:type="dxa"/>
                                    <w:tcBorders>
                                      <w:left w:val="nil"/>
                                    </w:tcBorders>
                                  </w:tcPr>
                                  <w:p w14:paraId="1CF5628B" w14:textId="77777777" w:rsidR="00170724" w:rsidRDefault="00170724" w:rsidP="00C72512"/>
                                </w:tc>
                                <w:tc>
                                  <w:tcPr>
                                    <w:tcW w:w="360" w:type="dxa"/>
                                  </w:tcPr>
                                  <w:p w14:paraId="0CD22ABE" w14:textId="77777777" w:rsidR="00170724" w:rsidRDefault="00170724" w:rsidP="00C72512"/>
                                </w:tc>
                                <w:tc>
                                  <w:tcPr>
                                    <w:tcW w:w="360" w:type="dxa"/>
                                  </w:tcPr>
                                  <w:p w14:paraId="75BE6FFF" w14:textId="77777777" w:rsidR="00170724" w:rsidRDefault="00170724" w:rsidP="00C72512"/>
                                </w:tc>
                                <w:tc>
                                  <w:tcPr>
                                    <w:tcW w:w="360" w:type="dxa"/>
                                  </w:tcPr>
                                  <w:p w14:paraId="25DB7396" w14:textId="77777777" w:rsidR="00170724" w:rsidRDefault="00170724" w:rsidP="00C72512"/>
                                </w:tc>
                                <w:tc>
                                  <w:tcPr>
                                    <w:tcW w:w="360" w:type="dxa"/>
                                  </w:tcPr>
                                  <w:p w14:paraId="6EEE1556" w14:textId="77777777" w:rsidR="00170724" w:rsidRDefault="00170724" w:rsidP="00C72512"/>
                                </w:tc>
                                <w:tc>
                                  <w:tcPr>
                                    <w:tcW w:w="360" w:type="dxa"/>
                                  </w:tcPr>
                                  <w:p w14:paraId="3EB567E6" w14:textId="77777777" w:rsidR="00170724" w:rsidRDefault="00170724" w:rsidP="00C72512"/>
                                </w:tc>
                                <w:tc>
                                  <w:tcPr>
                                    <w:tcW w:w="360" w:type="dxa"/>
                                  </w:tcPr>
                                  <w:p w14:paraId="505FAC82" w14:textId="77777777" w:rsidR="00170724" w:rsidRDefault="00170724" w:rsidP="00C72512"/>
                                </w:tc>
                                <w:tc>
                                  <w:tcPr>
                                    <w:tcW w:w="360" w:type="dxa"/>
                                  </w:tcPr>
                                  <w:p w14:paraId="0169DBC9" w14:textId="77777777" w:rsidR="00170724" w:rsidRDefault="00170724" w:rsidP="00C72512"/>
                                </w:tc>
                              </w:tr>
                              <w:tr w:rsidR="00170724" w14:paraId="632335AA" w14:textId="77777777" w:rsidTr="000800E0">
                                <w:tc>
                                  <w:tcPr>
                                    <w:tcW w:w="360" w:type="dxa"/>
                                    <w:tcBorders>
                                      <w:top w:val="nil"/>
                                      <w:left w:val="nil"/>
                                      <w:bottom w:val="nil"/>
                                      <w:right w:val="single" w:sz="4" w:space="0" w:color="auto"/>
                                    </w:tcBorders>
                                  </w:tcPr>
                                  <w:p w14:paraId="7B476696" w14:textId="67775278" w:rsidR="00170724" w:rsidRPr="005247ED" w:rsidRDefault="00170724" w:rsidP="00C72512">
                                    <w:pPr>
                                      <w:rPr>
                                        <w:sz w:val="16"/>
                                        <w:szCs w:val="16"/>
                                        <w:rPrChange w:id="492" w:author="Alex Lorimer" w:date="2016-01-19T19:13:00Z">
                                          <w:rPr/>
                                        </w:rPrChange>
                                      </w:rPr>
                                    </w:pPr>
                                    <w:r>
                                      <w:rPr>
                                        <w:sz w:val="16"/>
                                        <w:szCs w:val="16"/>
                                      </w:rPr>
                                      <w:t>7</w:t>
                                    </w:r>
                                  </w:p>
                                </w:tc>
                                <w:tc>
                                  <w:tcPr>
                                    <w:tcW w:w="360" w:type="dxa"/>
                                    <w:tcBorders>
                                      <w:left w:val="single" w:sz="4" w:space="0" w:color="auto"/>
                                    </w:tcBorders>
                                  </w:tcPr>
                                  <w:p w14:paraId="7D377163" w14:textId="77777777" w:rsidR="00170724" w:rsidRDefault="00170724" w:rsidP="00C72512"/>
                                </w:tc>
                                <w:tc>
                                  <w:tcPr>
                                    <w:tcW w:w="360" w:type="dxa"/>
                                  </w:tcPr>
                                  <w:p w14:paraId="5305EE8E" w14:textId="77777777" w:rsidR="00170724" w:rsidRDefault="00170724" w:rsidP="00C72512"/>
                                </w:tc>
                                <w:tc>
                                  <w:tcPr>
                                    <w:tcW w:w="360" w:type="dxa"/>
                                  </w:tcPr>
                                  <w:p w14:paraId="259DA6B6" w14:textId="77777777" w:rsidR="00170724" w:rsidRDefault="00170724" w:rsidP="00C72512"/>
                                </w:tc>
                                <w:tc>
                                  <w:tcPr>
                                    <w:tcW w:w="360" w:type="dxa"/>
                                  </w:tcPr>
                                  <w:p w14:paraId="2C1167E3" w14:textId="77777777" w:rsidR="00170724" w:rsidRDefault="00170724" w:rsidP="00C72512"/>
                                </w:tc>
                                <w:tc>
                                  <w:tcPr>
                                    <w:tcW w:w="360" w:type="dxa"/>
                                  </w:tcPr>
                                  <w:p w14:paraId="32CB4C27" w14:textId="77777777" w:rsidR="00170724" w:rsidRDefault="00170724" w:rsidP="00C72512"/>
                                </w:tc>
                                <w:tc>
                                  <w:tcPr>
                                    <w:tcW w:w="360" w:type="dxa"/>
                                  </w:tcPr>
                                  <w:p w14:paraId="3C354218" w14:textId="77777777" w:rsidR="00170724" w:rsidRDefault="00170724" w:rsidP="00C72512"/>
                                </w:tc>
                                <w:tc>
                                  <w:tcPr>
                                    <w:tcW w:w="360" w:type="dxa"/>
                                    <w:tcBorders>
                                      <w:top w:val="nil"/>
                                    </w:tcBorders>
                                  </w:tcPr>
                                  <w:p w14:paraId="623568F6" w14:textId="77777777" w:rsidR="00170724" w:rsidRDefault="00170724" w:rsidP="00C72512"/>
                                </w:tc>
                                <w:tc>
                                  <w:tcPr>
                                    <w:tcW w:w="360" w:type="dxa"/>
                                  </w:tcPr>
                                  <w:p w14:paraId="360881D4" w14:textId="77777777" w:rsidR="00170724" w:rsidRDefault="00170724" w:rsidP="00C72512"/>
                                </w:tc>
                                <w:tc>
                                  <w:tcPr>
                                    <w:tcW w:w="360" w:type="dxa"/>
                                  </w:tcPr>
                                  <w:p w14:paraId="7F698165" w14:textId="77777777" w:rsidR="00170724" w:rsidRDefault="00170724" w:rsidP="00C72512"/>
                                </w:tc>
                                <w:tc>
                                  <w:tcPr>
                                    <w:tcW w:w="360" w:type="dxa"/>
                                  </w:tcPr>
                                  <w:p w14:paraId="0D9608AA" w14:textId="77777777" w:rsidR="00170724" w:rsidRDefault="00170724" w:rsidP="00C72512"/>
                                </w:tc>
                                <w:tc>
                                  <w:tcPr>
                                    <w:tcW w:w="360" w:type="dxa"/>
                                  </w:tcPr>
                                  <w:p w14:paraId="4FD716BB" w14:textId="77777777" w:rsidR="00170724" w:rsidRDefault="00170724" w:rsidP="00C72512"/>
                                </w:tc>
                                <w:tc>
                                  <w:tcPr>
                                    <w:tcW w:w="360" w:type="dxa"/>
                                  </w:tcPr>
                                  <w:p w14:paraId="098FEDE3" w14:textId="77777777" w:rsidR="00170724" w:rsidRDefault="00170724" w:rsidP="00C72512"/>
                                </w:tc>
                                <w:tc>
                                  <w:tcPr>
                                    <w:tcW w:w="360" w:type="dxa"/>
                                    <w:tcBorders>
                                      <w:right w:val="nil"/>
                                    </w:tcBorders>
                                  </w:tcPr>
                                  <w:p w14:paraId="71A5CACB" w14:textId="77777777" w:rsidR="00170724" w:rsidRDefault="00170724" w:rsidP="00C72512"/>
                                </w:tc>
                                <w:tc>
                                  <w:tcPr>
                                    <w:tcW w:w="360" w:type="dxa"/>
                                    <w:tcBorders>
                                      <w:top w:val="nil"/>
                                      <w:left w:val="nil"/>
                                      <w:bottom w:val="nil"/>
                                      <w:right w:val="nil"/>
                                    </w:tcBorders>
                                    <w:shd w:val="clear" w:color="auto" w:fill="0070C0"/>
                                  </w:tcPr>
                                  <w:p w14:paraId="0061C9D5" w14:textId="77777777" w:rsidR="00170724" w:rsidRDefault="00170724" w:rsidP="00C72512"/>
                                </w:tc>
                                <w:tc>
                                  <w:tcPr>
                                    <w:tcW w:w="360" w:type="dxa"/>
                                    <w:tcBorders>
                                      <w:top w:val="nil"/>
                                      <w:left w:val="nil"/>
                                      <w:bottom w:val="nil"/>
                                      <w:right w:val="nil"/>
                                    </w:tcBorders>
                                    <w:shd w:val="clear" w:color="auto" w:fill="0070C0"/>
                                  </w:tcPr>
                                  <w:p w14:paraId="42889C10" w14:textId="77777777" w:rsidR="00170724" w:rsidRDefault="00170724" w:rsidP="00C72512"/>
                                </w:tc>
                                <w:tc>
                                  <w:tcPr>
                                    <w:tcW w:w="360" w:type="dxa"/>
                                    <w:tcBorders>
                                      <w:top w:val="nil"/>
                                      <w:left w:val="nil"/>
                                      <w:bottom w:val="nil"/>
                                      <w:right w:val="nil"/>
                                    </w:tcBorders>
                                    <w:shd w:val="clear" w:color="auto" w:fill="0070C0"/>
                                  </w:tcPr>
                                  <w:p w14:paraId="0DD7E7AF" w14:textId="77777777" w:rsidR="00170724" w:rsidRDefault="00170724" w:rsidP="00C72512"/>
                                </w:tc>
                                <w:tc>
                                  <w:tcPr>
                                    <w:tcW w:w="360" w:type="dxa"/>
                                    <w:tcBorders>
                                      <w:left w:val="nil"/>
                                    </w:tcBorders>
                                  </w:tcPr>
                                  <w:p w14:paraId="2EDFEC95" w14:textId="77777777" w:rsidR="00170724" w:rsidRDefault="00170724" w:rsidP="00C72512"/>
                                </w:tc>
                                <w:tc>
                                  <w:tcPr>
                                    <w:tcW w:w="360" w:type="dxa"/>
                                  </w:tcPr>
                                  <w:p w14:paraId="5F83D8F5" w14:textId="77777777" w:rsidR="00170724" w:rsidRDefault="00170724" w:rsidP="00C72512"/>
                                </w:tc>
                                <w:tc>
                                  <w:tcPr>
                                    <w:tcW w:w="360" w:type="dxa"/>
                                  </w:tcPr>
                                  <w:p w14:paraId="60271E1F" w14:textId="77777777" w:rsidR="00170724" w:rsidRDefault="00170724" w:rsidP="00C72512"/>
                                </w:tc>
                                <w:tc>
                                  <w:tcPr>
                                    <w:tcW w:w="360" w:type="dxa"/>
                                  </w:tcPr>
                                  <w:p w14:paraId="57BB7369" w14:textId="77777777" w:rsidR="00170724" w:rsidRDefault="00170724" w:rsidP="00C72512"/>
                                </w:tc>
                                <w:tc>
                                  <w:tcPr>
                                    <w:tcW w:w="360" w:type="dxa"/>
                                  </w:tcPr>
                                  <w:p w14:paraId="4D476F6A" w14:textId="77777777" w:rsidR="00170724" w:rsidRDefault="00170724" w:rsidP="00C72512"/>
                                </w:tc>
                                <w:tc>
                                  <w:tcPr>
                                    <w:tcW w:w="360" w:type="dxa"/>
                                    <w:tcBorders>
                                      <w:right w:val="single" w:sz="4" w:space="0" w:color="auto"/>
                                    </w:tcBorders>
                                  </w:tcPr>
                                  <w:p w14:paraId="488A2168" w14:textId="77777777" w:rsidR="00170724" w:rsidRDefault="00170724" w:rsidP="00C72512"/>
                                </w:tc>
                                <w:tc>
                                  <w:tcPr>
                                    <w:tcW w:w="360" w:type="dxa"/>
                                    <w:tcBorders>
                                      <w:top w:val="nil"/>
                                      <w:left w:val="single" w:sz="4" w:space="0" w:color="auto"/>
                                      <w:bottom w:val="nil"/>
                                      <w:right w:val="nil"/>
                                    </w:tcBorders>
                                  </w:tcPr>
                                  <w:p w14:paraId="76305BD5" w14:textId="77777777" w:rsidR="00170724" w:rsidRDefault="00170724" w:rsidP="00C72512"/>
                                </w:tc>
                                <w:tc>
                                  <w:tcPr>
                                    <w:tcW w:w="360" w:type="dxa"/>
                                    <w:tcBorders>
                                      <w:left w:val="nil"/>
                                    </w:tcBorders>
                                  </w:tcPr>
                                  <w:p w14:paraId="383FFE67" w14:textId="77777777" w:rsidR="00170724" w:rsidRDefault="00170724" w:rsidP="00C72512"/>
                                </w:tc>
                                <w:tc>
                                  <w:tcPr>
                                    <w:tcW w:w="360" w:type="dxa"/>
                                  </w:tcPr>
                                  <w:p w14:paraId="0A0F915C" w14:textId="77777777" w:rsidR="00170724" w:rsidRDefault="00170724" w:rsidP="00C72512"/>
                                </w:tc>
                                <w:tc>
                                  <w:tcPr>
                                    <w:tcW w:w="360" w:type="dxa"/>
                                  </w:tcPr>
                                  <w:p w14:paraId="12482508" w14:textId="77777777" w:rsidR="00170724" w:rsidRDefault="00170724" w:rsidP="00C72512"/>
                                </w:tc>
                                <w:tc>
                                  <w:tcPr>
                                    <w:tcW w:w="360" w:type="dxa"/>
                                  </w:tcPr>
                                  <w:p w14:paraId="74C156A1" w14:textId="77777777" w:rsidR="00170724" w:rsidRDefault="00170724" w:rsidP="00C72512"/>
                                </w:tc>
                                <w:tc>
                                  <w:tcPr>
                                    <w:tcW w:w="360" w:type="dxa"/>
                                  </w:tcPr>
                                  <w:p w14:paraId="38255D91" w14:textId="77777777" w:rsidR="00170724" w:rsidRDefault="00170724" w:rsidP="00C72512"/>
                                </w:tc>
                                <w:tc>
                                  <w:tcPr>
                                    <w:tcW w:w="360" w:type="dxa"/>
                                  </w:tcPr>
                                  <w:p w14:paraId="0C835FEA" w14:textId="77777777" w:rsidR="00170724" w:rsidRDefault="00170724" w:rsidP="00C72512"/>
                                </w:tc>
                                <w:tc>
                                  <w:tcPr>
                                    <w:tcW w:w="360" w:type="dxa"/>
                                  </w:tcPr>
                                  <w:p w14:paraId="27035E7D" w14:textId="77777777" w:rsidR="00170724" w:rsidRDefault="00170724" w:rsidP="00C72512"/>
                                </w:tc>
                                <w:tc>
                                  <w:tcPr>
                                    <w:tcW w:w="360" w:type="dxa"/>
                                  </w:tcPr>
                                  <w:p w14:paraId="474CAA04" w14:textId="77777777" w:rsidR="00170724" w:rsidRDefault="00170724" w:rsidP="00C72512"/>
                                </w:tc>
                              </w:tr>
                              <w:tr w:rsidR="00170724" w14:paraId="39769D0D" w14:textId="77777777" w:rsidTr="000800E0">
                                <w:tc>
                                  <w:tcPr>
                                    <w:tcW w:w="360" w:type="dxa"/>
                                    <w:tcBorders>
                                      <w:top w:val="nil"/>
                                      <w:left w:val="nil"/>
                                      <w:bottom w:val="nil"/>
                                      <w:right w:val="single" w:sz="4" w:space="0" w:color="auto"/>
                                    </w:tcBorders>
                                  </w:tcPr>
                                  <w:p w14:paraId="58CEAF45" w14:textId="0B89F29A" w:rsidR="00170724" w:rsidRPr="005247ED" w:rsidRDefault="00170724" w:rsidP="00C72512">
                                    <w:pPr>
                                      <w:rPr>
                                        <w:sz w:val="16"/>
                                        <w:szCs w:val="16"/>
                                        <w:rPrChange w:id="493" w:author="Alex Lorimer" w:date="2016-01-19T19:13:00Z">
                                          <w:rPr/>
                                        </w:rPrChange>
                                      </w:rPr>
                                    </w:pPr>
                                    <w:r>
                                      <w:rPr>
                                        <w:sz w:val="16"/>
                                        <w:szCs w:val="16"/>
                                      </w:rPr>
                                      <w:t>8</w:t>
                                    </w:r>
                                  </w:p>
                                </w:tc>
                                <w:tc>
                                  <w:tcPr>
                                    <w:tcW w:w="360" w:type="dxa"/>
                                    <w:tcBorders>
                                      <w:left w:val="single" w:sz="4" w:space="0" w:color="auto"/>
                                    </w:tcBorders>
                                  </w:tcPr>
                                  <w:p w14:paraId="0C26D538" w14:textId="77777777" w:rsidR="00170724" w:rsidRDefault="00170724" w:rsidP="00C72512"/>
                                </w:tc>
                                <w:tc>
                                  <w:tcPr>
                                    <w:tcW w:w="360" w:type="dxa"/>
                                  </w:tcPr>
                                  <w:p w14:paraId="48CE6F14" w14:textId="77777777" w:rsidR="00170724" w:rsidRDefault="00170724" w:rsidP="00C72512"/>
                                </w:tc>
                                <w:tc>
                                  <w:tcPr>
                                    <w:tcW w:w="360" w:type="dxa"/>
                                  </w:tcPr>
                                  <w:p w14:paraId="328832C6" w14:textId="77777777" w:rsidR="00170724" w:rsidRDefault="00170724" w:rsidP="00C72512"/>
                                </w:tc>
                                <w:tc>
                                  <w:tcPr>
                                    <w:tcW w:w="360" w:type="dxa"/>
                                  </w:tcPr>
                                  <w:p w14:paraId="2E10ADF9" w14:textId="77777777" w:rsidR="00170724" w:rsidRDefault="00170724" w:rsidP="00C72512"/>
                                </w:tc>
                                <w:tc>
                                  <w:tcPr>
                                    <w:tcW w:w="360" w:type="dxa"/>
                                  </w:tcPr>
                                  <w:p w14:paraId="50EEED57" w14:textId="77777777" w:rsidR="00170724" w:rsidRDefault="00170724" w:rsidP="00C72512"/>
                                </w:tc>
                                <w:tc>
                                  <w:tcPr>
                                    <w:tcW w:w="360" w:type="dxa"/>
                                  </w:tcPr>
                                  <w:p w14:paraId="7914122C" w14:textId="77777777" w:rsidR="00170724" w:rsidRDefault="00170724" w:rsidP="00C72512"/>
                                </w:tc>
                                <w:tc>
                                  <w:tcPr>
                                    <w:tcW w:w="360" w:type="dxa"/>
                                  </w:tcPr>
                                  <w:p w14:paraId="120A0D96" w14:textId="77777777" w:rsidR="00170724" w:rsidRDefault="00170724" w:rsidP="00C72512"/>
                                </w:tc>
                                <w:tc>
                                  <w:tcPr>
                                    <w:tcW w:w="360" w:type="dxa"/>
                                  </w:tcPr>
                                  <w:p w14:paraId="26B7E0AD" w14:textId="77777777" w:rsidR="00170724" w:rsidRDefault="00170724" w:rsidP="00C72512"/>
                                </w:tc>
                                <w:tc>
                                  <w:tcPr>
                                    <w:tcW w:w="360" w:type="dxa"/>
                                  </w:tcPr>
                                  <w:p w14:paraId="773314A0" w14:textId="77777777" w:rsidR="00170724" w:rsidRDefault="00170724" w:rsidP="00C72512"/>
                                </w:tc>
                                <w:tc>
                                  <w:tcPr>
                                    <w:tcW w:w="360" w:type="dxa"/>
                                  </w:tcPr>
                                  <w:p w14:paraId="7DAB3EC6" w14:textId="77777777" w:rsidR="00170724" w:rsidRDefault="00170724" w:rsidP="00C72512"/>
                                </w:tc>
                                <w:tc>
                                  <w:tcPr>
                                    <w:tcW w:w="360" w:type="dxa"/>
                                  </w:tcPr>
                                  <w:p w14:paraId="2D942D7D" w14:textId="77777777" w:rsidR="00170724" w:rsidRDefault="00170724" w:rsidP="00C72512"/>
                                </w:tc>
                                <w:tc>
                                  <w:tcPr>
                                    <w:tcW w:w="360" w:type="dxa"/>
                                  </w:tcPr>
                                  <w:p w14:paraId="28A1DC1E" w14:textId="77777777" w:rsidR="00170724" w:rsidRDefault="00170724" w:rsidP="00C72512"/>
                                </w:tc>
                                <w:tc>
                                  <w:tcPr>
                                    <w:tcW w:w="360" w:type="dxa"/>
                                    <w:tcBorders>
                                      <w:right w:val="nil"/>
                                    </w:tcBorders>
                                  </w:tcPr>
                                  <w:p w14:paraId="64863E37" w14:textId="77777777" w:rsidR="00170724" w:rsidRDefault="00170724" w:rsidP="00C72512"/>
                                </w:tc>
                                <w:tc>
                                  <w:tcPr>
                                    <w:tcW w:w="360" w:type="dxa"/>
                                    <w:tcBorders>
                                      <w:top w:val="nil"/>
                                      <w:left w:val="nil"/>
                                      <w:bottom w:val="nil"/>
                                      <w:right w:val="nil"/>
                                    </w:tcBorders>
                                    <w:shd w:val="clear" w:color="auto" w:fill="0070C0"/>
                                  </w:tcPr>
                                  <w:p w14:paraId="0D0DC396" w14:textId="77777777" w:rsidR="00170724" w:rsidRDefault="00170724" w:rsidP="00C72512"/>
                                </w:tc>
                                <w:tc>
                                  <w:tcPr>
                                    <w:tcW w:w="360" w:type="dxa"/>
                                    <w:tcBorders>
                                      <w:top w:val="nil"/>
                                      <w:left w:val="nil"/>
                                      <w:bottom w:val="nil"/>
                                      <w:right w:val="nil"/>
                                    </w:tcBorders>
                                    <w:shd w:val="clear" w:color="auto" w:fill="0070C0"/>
                                  </w:tcPr>
                                  <w:p w14:paraId="641511C7" w14:textId="77777777" w:rsidR="00170724" w:rsidRDefault="00170724" w:rsidP="00C72512"/>
                                </w:tc>
                                <w:tc>
                                  <w:tcPr>
                                    <w:tcW w:w="360" w:type="dxa"/>
                                    <w:tcBorders>
                                      <w:top w:val="nil"/>
                                      <w:left w:val="nil"/>
                                      <w:bottom w:val="nil"/>
                                      <w:right w:val="nil"/>
                                    </w:tcBorders>
                                    <w:shd w:val="clear" w:color="auto" w:fill="0070C0"/>
                                  </w:tcPr>
                                  <w:p w14:paraId="1757F9A7" w14:textId="77777777" w:rsidR="00170724" w:rsidRDefault="00170724" w:rsidP="00C72512"/>
                                </w:tc>
                                <w:tc>
                                  <w:tcPr>
                                    <w:tcW w:w="360" w:type="dxa"/>
                                    <w:tcBorders>
                                      <w:left w:val="nil"/>
                                    </w:tcBorders>
                                  </w:tcPr>
                                  <w:p w14:paraId="251146E6" w14:textId="77777777" w:rsidR="00170724" w:rsidRDefault="00170724" w:rsidP="00C72512"/>
                                </w:tc>
                                <w:tc>
                                  <w:tcPr>
                                    <w:tcW w:w="360" w:type="dxa"/>
                                  </w:tcPr>
                                  <w:p w14:paraId="22D9A71E" w14:textId="77777777" w:rsidR="00170724" w:rsidRDefault="00170724" w:rsidP="00C72512"/>
                                </w:tc>
                                <w:tc>
                                  <w:tcPr>
                                    <w:tcW w:w="360" w:type="dxa"/>
                                  </w:tcPr>
                                  <w:p w14:paraId="12ED0145" w14:textId="77777777" w:rsidR="00170724" w:rsidRDefault="00170724" w:rsidP="00C72512"/>
                                </w:tc>
                                <w:tc>
                                  <w:tcPr>
                                    <w:tcW w:w="360" w:type="dxa"/>
                                  </w:tcPr>
                                  <w:p w14:paraId="29565F9A" w14:textId="77777777" w:rsidR="00170724" w:rsidRDefault="00170724" w:rsidP="00C72512"/>
                                </w:tc>
                                <w:tc>
                                  <w:tcPr>
                                    <w:tcW w:w="360" w:type="dxa"/>
                                  </w:tcPr>
                                  <w:p w14:paraId="719E5EE0" w14:textId="77777777" w:rsidR="00170724" w:rsidRDefault="00170724" w:rsidP="00C72512"/>
                                </w:tc>
                                <w:tc>
                                  <w:tcPr>
                                    <w:tcW w:w="360" w:type="dxa"/>
                                    <w:tcBorders>
                                      <w:right w:val="single" w:sz="4" w:space="0" w:color="auto"/>
                                    </w:tcBorders>
                                  </w:tcPr>
                                  <w:p w14:paraId="63AA9F99" w14:textId="77777777" w:rsidR="00170724" w:rsidRDefault="00170724" w:rsidP="00C72512"/>
                                </w:tc>
                                <w:tc>
                                  <w:tcPr>
                                    <w:tcW w:w="360" w:type="dxa"/>
                                    <w:tcBorders>
                                      <w:top w:val="nil"/>
                                      <w:left w:val="single" w:sz="4" w:space="0" w:color="auto"/>
                                      <w:bottom w:val="nil"/>
                                      <w:right w:val="nil"/>
                                    </w:tcBorders>
                                  </w:tcPr>
                                  <w:p w14:paraId="23B9A3E6" w14:textId="77777777" w:rsidR="00170724" w:rsidRDefault="00170724" w:rsidP="00C72512"/>
                                </w:tc>
                                <w:tc>
                                  <w:tcPr>
                                    <w:tcW w:w="360" w:type="dxa"/>
                                    <w:tcBorders>
                                      <w:left w:val="nil"/>
                                    </w:tcBorders>
                                  </w:tcPr>
                                  <w:p w14:paraId="23D176F0" w14:textId="77777777" w:rsidR="00170724" w:rsidRDefault="00170724" w:rsidP="00C72512"/>
                                </w:tc>
                                <w:tc>
                                  <w:tcPr>
                                    <w:tcW w:w="360" w:type="dxa"/>
                                  </w:tcPr>
                                  <w:p w14:paraId="35CC9A7F" w14:textId="77777777" w:rsidR="00170724" w:rsidRDefault="00170724" w:rsidP="00C72512"/>
                                </w:tc>
                                <w:tc>
                                  <w:tcPr>
                                    <w:tcW w:w="360" w:type="dxa"/>
                                  </w:tcPr>
                                  <w:p w14:paraId="054FD4A7" w14:textId="77777777" w:rsidR="00170724" w:rsidRDefault="00170724" w:rsidP="00C72512"/>
                                </w:tc>
                                <w:tc>
                                  <w:tcPr>
                                    <w:tcW w:w="360" w:type="dxa"/>
                                  </w:tcPr>
                                  <w:p w14:paraId="629DCE54" w14:textId="77777777" w:rsidR="00170724" w:rsidRDefault="00170724" w:rsidP="00C72512"/>
                                </w:tc>
                                <w:tc>
                                  <w:tcPr>
                                    <w:tcW w:w="360" w:type="dxa"/>
                                  </w:tcPr>
                                  <w:p w14:paraId="5B01472D" w14:textId="77777777" w:rsidR="00170724" w:rsidRDefault="00170724" w:rsidP="00C72512"/>
                                </w:tc>
                                <w:tc>
                                  <w:tcPr>
                                    <w:tcW w:w="360" w:type="dxa"/>
                                  </w:tcPr>
                                  <w:p w14:paraId="5B14814E" w14:textId="77777777" w:rsidR="00170724" w:rsidRDefault="00170724" w:rsidP="00C72512"/>
                                </w:tc>
                                <w:tc>
                                  <w:tcPr>
                                    <w:tcW w:w="360" w:type="dxa"/>
                                  </w:tcPr>
                                  <w:p w14:paraId="3CB1861F" w14:textId="77777777" w:rsidR="00170724" w:rsidRDefault="00170724" w:rsidP="00C72512"/>
                                </w:tc>
                                <w:tc>
                                  <w:tcPr>
                                    <w:tcW w:w="360" w:type="dxa"/>
                                  </w:tcPr>
                                  <w:p w14:paraId="0173259D" w14:textId="77777777" w:rsidR="00170724" w:rsidRDefault="00170724" w:rsidP="00C72512"/>
                                </w:tc>
                              </w:tr>
                              <w:tr w:rsidR="00170724" w14:paraId="5B132F4E" w14:textId="77777777" w:rsidTr="000800E0">
                                <w:tc>
                                  <w:tcPr>
                                    <w:tcW w:w="360" w:type="dxa"/>
                                    <w:tcBorders>
                                      <w:top w:val="nil"/>
                                      <w:left w:val="nil"/>
                                      <w:bottom w:val="nil"/>
                                      <w:right w:val="single" w:sz="4" w:space="0" w:color="auto"/>
                                    </w:tcBorders>
                                  </w:tcPr>
                                  <w:p w14:paraId="1673CB3A" w14:textId="00CBBBDE" w:rsidR="00170724" w:rsidRPr="005247ED" w:rsidRDefault="00170724" w:rsidP="00C72512">
                                    <w:pPr>
                                      <w:rPr>
                                        <w:sz w:val="16"/>
                                        <w:szCs w:val="16"/>
                                        <w:rPrChange w:id="494" w:author="Alex Lorimer" w:date="2016-01-19T19:13:00Z">
                                          <w:rPr/>
                                        </w:rPrChange>
                                      </w:rPr>
                                    </w:pPr>
                                    <w:r>
                                      <w:rPr>
                                        <w:sz w:val="16"/>
                                        <w:szCs w:val="16"/>
                                      </w:rPr>
                                      <w:t>9</w:t>
                                    </w:r>
                                  </w:p>
                                </w:tc>
                                <w:tc>
                                  <w:tcPr>
                                    <w:tcW w:w="360" w:type="dxa"/>
                                    <w:tcBorders>
                                      <w:left w:val="single" w:sz="4" w:space="0" w:color="auto"/>
                                    </w:tcBorders>
                                  </w:tcPr>
                                  <w:p w14:paraId="7348244B" w14:textId="77777777" w:rsidR="00170724" w:rsidRDefault="00170724" w:rsidP="00C72512"/>
                                </w:tc>
                                <w:tc>
                                  <w:tcPr>
                                    <w:tcW w:w="360" w:type="dxa"/>
                                  </w:tcPr>
                                  <w:p w14:paraId="31A5423D" w14:textId="77777777" w:rsidR="00170724" w:rsidRDefault="00170724" w:rsidP="00C72512"/>
                                </w:tc>
                                <w:tc>
                                  <w:tcPr>
                                    <w:tcW w:w="360" w:type="dxa"/>
                                  </w:tcPr>
                                  <w:p w14:paraId="2BEAF4B4" w14:textId="77777777" w:rsidR="00170724" w:rsidRDefault="00170724" w:rsidP="00C72512"/>
                                </w:tc>
                                <w:tc>
                                  <w:tcPr>
                                    <w:tcW w:w="360" w:type="dxa"/>
                                  </w:tcPr>
                                  <w:p w14:paraId="6FBA6F5C" w14:textId="77777777" w:rsidR="00170724" w:rsidRDefault="00170724" w:rsidP="00C72512"/>
                                </w:tc>
                                <w:tc>
                                  <w:tcPr>
                                    <w:tcW w:w="360" w:type="dxa"/>
                                  </w:tcPr>
                                  <w:p w14:paraId="5E4F11AF" w14:textId="77777777" w:rsidR="00170724" w:rsidRDefault="00170724" w:rsidP="00C72512"/>
                                </w:tc>
                                <w:tc>
                                  <w:tcPr>
                                    <w:tcW w:w="360" w:type="dxa"/>
                                  </w:tcPr>
                                  <w:p w14:paraId="1A664AC2" w14:textId="77777777" w:rsidR="00170724" w:rsidRDefault="00170724" w:rsidP="00C72512"/>
                                </w:tc>
                                <w:tc>
                                  <w:tcPr>
                                    <w:tcW w:w="360" w:type="dxa"/>
                                  </w:tcPr>
                                  <w:p w14:paraId="614EA255" w14:textId="77777777" w:rsidR="00170724" w:rsidRDefault="00170724" w:rsidP="00C72512"/>
                                </w:tc>
                                <w:tc>
                                  <w:tcPr>
                                    <w:tcW w:w="360" w:type="dxa"/>
                                  </w:tcPr>
                                  <w:p w14:paraId="20B67704" w14:textId="77777777" w:rsidR="00170724" w:rsidRDefault="00170724" w:rsidP="00C72512"/>
                                </w:tc>
                                <w:tc>
                                  <w:tcPr>
                                    <w:tcW w:w="360" w:type="dxa"/>
                                  </w:tcPr>
                                  <w:p w14:paraId="130089A8" w14:textId="77777777" w:rsidR="00170724" w:rsidRDefault="00170724" w:rsidP="00C72512"/>
                                </w:tc>
                                <w:tc>
                                  <w:tcPr>
                                    <w:tcW w:w="360" w:type="dxa"/>
                                  </w:tcPr>
                                  <w:p w14:paraId="16ADA429" w14:textId="77777777" w:rsidR="00170724" w:rsidRDefault="00170724" w:rsidP="00C72512"/>
                                </w:tc>
                                <w:tc>
                                  <w:tcPr>
                                    <w:tcW w:w="360" w:type="dxa"/>
                                  </w:tcPr>
                                  <w:p w14:paraId="1E7F803B" w14:textId="77777777" w:rsidR="00170724" w:rsidRDefault="00170724" w:rsidP="00C72512"/>
                                </w:tc>
                                <w:tc>
                                  <w:tcPr>
                                    <w:tcW w:w="360" w:type="dxa"/>
                                  </w:tcPr>
                                  <w:p w14:paraId="1C6707EA" w14:textId="77777777" w:rsidR="00170724" w:rsidRDefault="00170724" w:rsidP="00C72512"/>
                                </w:tc>
                                <w:tc>
                                  <w:tcPr>
                                    <w:tcW w:w="360" w:type="dxa"/>
                                    <w:tcBorders>
                                      <w:right w:val="nil"/>
                                    </w:tcBorders>
                                  </w:tcPr>
                                  <w:p w14:paraId="37A7637E" w14:textId="77777777" w:rsidR="00170724" w:rsidRDefault="00170724" w:rsidP="00C72512"/>
                                </w:tc>
                                <w:tc>
                                  <w:tcPr>
                                    <w:tcW w:w="360" w:type="dxa"/>
                                    <w:tcBorders>
                                      <w:top w:val="nil"/>
                                      <w:left w:val="nil"/>
                                      <w:bottom w:val="nil"/>
                                      <w:right w:val="nil"/>
                                    </w:tcBorders>
                                    <w:shd w:val="clear" w:color="auto" w:fill="0070C0"/>
                                  </w:tcPr>
                                  <w:p w14:paraId="2BA09731" w14:textId="77777777" w:rsidR="00170724" w:rsidRDefault="00170724" w:rsidP="00C72512"/>
                                </w:tc>
                                <w:tc>
                                  <w:tcPr>
                                    <w:tcW w:w="360" w:type="dxa"/>
                                    <w:tcBorders>
                                      <w:top w:val="nil"/>
                                      <w:left w:val="nil"/>
                                      <w:bottom w:val="nil"/>
                                      <w:right w:val="nil"/>
                                    </w:tcBorders>
                                    <w:shd w:val="clear" w:color="auto" w:fill="0070C0"/>
                                  </w:tcPr>
                                  <w:p w14:paraId="4AD4F20A" w14:textId="77777777" w:rsidR="00170724" w:rsidRDefault="00170724" w:rsidP="00C72512"/>
                                </w:tc>
                                <w:tc>
                                  <w:tcPr>
                                    <w:tcW w:w="360" w:type="dxa"/>
                                    <w:tcBorders>
                                      <w:top w:val="nil"/>
                                      <w:left w:val="nil"/>
                                      <w:bottom w:val="nil"/>
                                      <w:right w:val="nil"/>
                                    </w:tcBorders>
                                    <w:shd w:val="clear" w:color="auto" w:fill="0070C0"/>
                                  </w:tcPr>
                                  <w:p w14:paraId="66564F29" w14:textId="77777777" w:rsidR="00170724" w:rsidRDefault="00170724" w:rsidP="00C72512"/>
                                </w:tc>
                                <w:tc>
                                  <w:tcPr>
                                    <w:tcW w:w="360" w:type="dxa"/>
                                    <w:tcBorders>
                                      <w:left w:val="nil"/>
                                    </w:tcBorders>
                                  </w:tcPr>
                                  <w:p w14:paraId="1827B675" w14:textId="77777777" w:rsidR="00170724" w:rsidRDefault="00170724" w:rsidP="00C72512"/>
                                </w:tc>
                                <w:tc>
                                  <w:tcPr>
                                    <w:tcW w:w="360" w:type="dxa"/>
                                  </w:tcPr>
                                  <w:p w14:paraId="468F62D2" w14:textId="77777777" w:rsidR="00170724" w:rsidRDefault="00170724" w:rsidP="00C72512"/>
                                </w:tc>
                                <w:tc>
                                  <w:tcPr>
                                    <w:tcW w:w="360" w:type="dxa"/>
                                  </w:tcPr>
                                  <w:p w14:paraId="05CEF499" w14:textId="77777777" w:rsidR="00170724" w:rsidRDefault="00170724" w:rsidP="00C72512"/>
                                </w:tc>
                                <w:tc>
                                  <w:tcPr>
                                    <w:tcW w:w="360" w:type="dxa"/>
                                  </w:tcPr>
                                  <w:p w14:paraId="6F8A510B" w14:textId="77777777" w:rsidR="00170724" w:rsidRDefault="00170724" w:rsidP="00C72512"/>
                                </w:tc>
                                <w:tc>
                                  <w:tcPr>
                                    <w:tcW w:w="360" w:type="dxa"/>
                                  </w:tcPr>
                                  <w:p w14:paraId="28540D6E" w14:textId="77777777" w:rsidR="00170724" w:rsidRDefault="00170724" w:rsidP="00C72512"/>
                                </w:tc>
                                <w:tc>
                                  <w:tcPr>
                                    <w:tcW w:w="360" w:type="dxa"/>
                                    <w:tcBorders>
                                      <w:right w:val="single" w:sz="4" w:space="0" w:color="auto"/>
                                    </w:tcBorders>
                                  </w:tcPr>
                                  <w:p w14:paraId="3B94074F" w14:textId="77777777" w:rsidR="00170724" w:rsidRDefault="00170724" w:rsidP="00C72512"/>
                                </w:tc>
                                <w:tc>
                                  <w:tcPr>
                                    <w:tcW w:w="360" w:type="dxa"/>
                                    <w:tcBorders>
                                      <w:top w:val="nil"/>
                                      <w:left w:val="single" w:sz="4" w:space="0" w:color="auto"/>
                                      <w:bottom w:val="nil"/>
                                      <w:right w:val="nil"/>
                                    </w:tcBorders>
                                  </w:tcPr>
                                  <w:p w14:paraId="38E92D14" w14:textId="77777777" w:rsidR="00170724" w:rsidRDefault="00170724" w:rsidP="00C72512"/>
                                </w:tc>
                                <w:tc>
                                  <w:tcPr>
                                    <w:tcW w:w="360" w:type="dxa"/>
                                    <w:tcBorders>
                                      <w:left w:val="nil"/>
                                    </w:tcBorders>
                                  </w:tcPr>
                                  <w:p w14:paraId="647327C3" w14:textId="77777777" w:rsidR="00170724" w:rsidRDefault="00170724" w:rsidP="00C72512"/>
                                </w:tc>
                                <w:tc>
                                  <w:tcPr>
                                    <w:tcW w:w="360" w:type="dxa"/>
                                  </w:tcPr>
                                  <w:p w14:paraId="30C95954" w14:textId="77777777" w:rsidR="00170724" w:rsidRDefault="00170724" w:rsidP="00C72512"/>
                                </w:tc>
                                <w:tc>
                                  <w:tcPr>
                                    <w:tcW w:w="360" w:type="dxa"/>
                                  </w:tcPr>
                                  <w:p w14:paraId="3774BE2A" w14:textId="77777777" w:rsidR="00170724" w:rsidRDefault="00170724" w:rsidP="00C72512"/>
                                </w:tc>
                                <w:tc>
                                  <w:tcPr>
                                    <w:tcW w:w="360" w:type="dxa"/>
                                  </w:tcPr>
                                  <w:p w14:paraId="14B01226" w14:textId="77777777" w:rsidR="00170724" w:rsidRDefault="00170724" w:rsidP="00C72512"/>
                                </w:tc>
                                <w:tc>
                                  <w:tcPr>
                                    <w:tcW w:w="360" w:type="dxa"/>
                                  </w:tcPr>
                                  <w:p w14:paraId="41B4FAD2" w14:textId="77777777" w:rsidR="00170724" w:rsidRDefault="00170724" w:rsidP="00C72512"/>
                                </w:tc>
                                <w:tc>
                                  <w:tcPr>
                                    <w:tcW w:w="360" w:type="dxa"/>
                                  </w:tcPr>
                                  <w:p w14:paraId="57071AE9" w14:textId="77777777" w:rsidR="00170724" w:rsidRDefault="00170724" w:rsidP="00C72512"/>
                                </w:tc>
                                <w:tc>
                                  <w:tcPr>
                                    <w:tcW w:w="360" w:type="dxa"/>
                                  </w:tcPr>
                                  <w:p w14:paraId="46A04791" w14:textId="77777777" w:rsidR="00170724" w:rsidRDefault="00170724" w:rsidP="00C72512"/>
                                </w:tc>
                                <w:tc>
                                  <w:tcPr>
                                    <w:tcW w:w="360" w:type="dxa"/>
                                  </w:tcPr>
                                  <w:p w14:paraId="0DE6673C" w14:textId="77777777" w:rsidR="00170724" w:rsidRDefault="00170724" w:rsidP="00C72512"/>
                                </w:tc>
                              </w:tr>
                              <w:tr w:rsidR="00170724" w14:paraId="28A77BB8" w14:textId="77777777" w:rsidTr="000800E0">
                                <w:tc>
                                  <w:tcPr>
                                    <w:tcW w:w="360" w:type="dxa"/>
                                    <w:tcBorders>
                                      <w:top w:val="nil"/>
                                      <w:left w:val="nil"/>
                                      <w:bottom w:val="nil"/>
                                      <w:right w:val="single" w:sz="4" w:space="0" w:color="auto"/>
                                    </w:tcBorders>
                                  </w:tcPr>
                                  <w:p w14:paraId="0A0A9A42" w14:textId="5DC44F56" w:rsidR="00170724" w:rsidRPr="005247ED" w:rsidRDefault="00170724" w:rsidP="00C72512">
                                    <w:pPr>
                                      <w:rPr>
                                        <w:sz w:val="16"/>
                                        <w:szCs w:val="16"/>
                                        <w:rPrChange w:id="495" w:author="Alex Lorimer" w:date="2016-01-19T19:13:00Z">
                                          <w:rPr/>
                                        </w:rPrChange>
                                      </w:rPr>
                                    </w:pPr>
                                    <w:r>
                                      <w:rPr>
                                        <w:sz w:val="16"/>
                                        <w:szCs w:val="16"/>
                                      </w:rPr>
                                      <w:t>10</w:t>
                                    </w:r>
                                  </w:p>
                                </w:tc>
                                <w:tc>
                                  <w:tcPr>
                                    <w:tcW w:w="360" w:type="dxa"/>
                                    <w:tcBorders>
                                      <w:left w:val="single" w:sz="4" w:space="0" w:color="auto"/>
                                    </w:tcBorders>
                                  </w:tcPr>
                                  <w:p w14:paraId="53CC7E10" w14:textId="77777777" w:rsidR="00170724" w:rsidRDefault="00170724" w:rsidP="00C72512"/>
                                </w:tc>
                                <w:tc>
                                  <w:tcPr>
                                    <w:tcW w:w="360" w:type="dxa"/>
                                  </w:tcPr>
                                  <w:p w14:paraId="670D0C78" w14:textId="77777777" w:rsidR="00170724" w:rsidRDefault="00170724" w:rsidP="00C72512"/>
                                </w:tc>
                                <w:tc>
                                  <w:tcPr>
                                    <w:tcW w:w="360" w:type="dxa"/>
                                  </w:tcPr>
                                  <w:p w14:paraId="7AA43D91" w14:textId="77777777" w:rsidR="00170724" w:rsidRDefault="00170724" w:rsidP="00C72512"/>
                                </w:tc>
                                <w:tc>
                                  <w:tcPr>
                                    <w:tcW w:w="360" w:type="dxa"/>
                                  </w:tcPr>
                                  <w:p w14:paraId="09DAEC0D" w14:textId="77777777" w:rsidR="00170724" w:rsidRDefault="00170724" w:rsidP="00C72512"/>
                                </w:tc>
                                <w:tc>
                                  <w:tcPr>
                                    <w:tcW w:w="360" w:type="dxa"/>
                                  </w:tcPr>
                                  <w:p w14:paraId="2E9E5251" w14:textId="77777777" w:rsidR="00170724" w:rsidRDefault="00170724" w:rsidP="00C72512"/>
                                </w:tc>
                                <w:tc>
                                  <w:tcPr>
                                    <w:tcW w:w="360" w:type="dxa"/>
                                  </w:tcPr>
                                  <w:p w14:paraId="0AC8AB9F" w14:textId="77777777" w:rsidR="00170724" w:rsidRDefault="00170724" w:rsidP="00C72512"/>
                                </w:tc>
                                <w:tc>
                                  <w:tcPr>
                                    <w:tcW w:w="360" w:type="dxa"/>
                                  </w:tcPr>
                                  <w:p w14:paraId="4F6C9D18" w14:textId="77777777" w:rsidR="00170724" w:rsidRDefault="00170724" w:rsidP="00C72512"/>
                                </w:tc>
                                <w:tc>
                                  <w:tcPr>
                                    <w:tcW w:w="360" w:type="dxa"/>
                                  </w:tcPr>
                                  <w:p w14:paraId="14D3939D" w14:textId="77777777" w:rsidR="00170724" w:rsidRDefault="00170724" w:rsidP="00C72512"/>
                                </w:tc>
                                <w:tc>
                                  <w:tcPr>
                                    <w:tcW w:w="360" w:type="dxa"/>
                                  </w:tcPr>
                                  <w:p w14:paraId="13D2A51C" w14:textId="77777777" w:rsidR="00170724" w:rsidRDefault="00170724" w:rsidP="00C72512"/>
                                </w:tc>
                                <w:tc>
                                  <w:tcPr>
                                    <w:tcW w:w="360" w:type="dxa"/>
                                  </w:tcPr>
                                  <w:p w14:paraId="1314EA0F" w14:textId="77777777" w:rsidR="00170724" w:rsidRDefault="00170724" w:rsidP="00C72512"/>
                                </w:tc>
                                <w:tc>
                                  <w:tcPr>
                                    <w:tcW w:w="360" w:type="dxa"/>
                                  </w:tcPr>
                                  <w:p w14:paraId="2463EE7C" w14:textId="77777777" w:rsidR="00170724" w:rsidRDefault="00170724" w:rsidP="00C72512"/>
                                </w:tc>
                                <w:tc>
                                  <w:tcPr>
                                    <w:tcW w:w="360" w:type="dxa"/>
                                  </w:tcPr>
                                  <w:p w14:paraId="28C0C4E5" w14:textId="77777777" w:rsidR="00170724" w:rsidRDefault="00170724" w:rsidP="00C72512"/>
                                </w:tc>
                                <w:tc>
                                  <w:tcPr>
                                    <w:tcW w:w="360" w:type="dxa"/>
                                  </w:tcPr>
                                  <w:p w14:paraId="064E415D" w14:textId="77777777" w:rsidR="00170724" w:rsidRDefault="00170724" w:rsidP="00C72512"/>
                                </w:tc>
                                <w:tc>
                                  <w:tcPr>
                                    <w:tcW w:w="360" w:type="dxa"/>
                                    <w:tcBorders>
                                      <w:top w:val="nil"/>
                                    </w:tcBorders>
                                  </w:tcPr>
                                  <w:p w14:paraId="032E3ACC" w14:textId="77777777" w:rsidR="00170724" w:rsidRDefault="00170724" w:rsidP="00C72512"/>
                                </w:tc>
                                <w:tc>
                                  <w:tcPr>
                                    <w:tcW w:w="360" w:type="dxa"/>
                                    <w:tcBorders>
                                      <w:top w:val="nil"/>
                                    </w:tcBorders>
                                  </w:tcPr>
                                  <w:p w14:paraId="1F924574" w14:textId="77777777" w:rsidR="00170724" w:rsidRDefault="00170724" w:rsidP="00C72512"/>
                                </w:tc>
                                <w:tc>
                                  <w:tcPr>
                                    <w:tcW w:w="360" w:type="dxa"/>
                                    <w:tcBorders>
                                      <w:top w:val="nil"/>
                                    </w:tcBorders>
                                  </w:tcPr>
                                  <w:p w14:paraId="497F4677" w14:textId="77777777" w:rsidR="00170724" w:rsidRDefault="00170724" w:rsidP="00C72512"/>
                                </w:tc>
                                <w:tc>
                                  <w:tcPr>
                                    <w:tcW w:w="360" w:type="dxa"/>
                                  </w:tcPr>
                                  <w:p w14:paraId="32BF0D1C" w14:textId="77777777" w:rsidR="00170724" w:rsidRDefault="00170724" w:rsidP="00C72512"/>
                                </w:tc>
                                <w:tc>
                                  <w:tcPr>
                                    <w:tcW w:w="360" w:type="dxa"/>
                                  </w:tcPr>
                                  <w:p w14:paraId="6666C8C1" w14:textId="77777777" w:rsidR="00170724" w:rsidRDefault="00170724" w:rsidP="00C72512"/>
                                </w:tc>
                                <w:tc>
                                  <w:tcPr>
                                    <w:tcW w:w="360" w:type="dxa"/>
                                  </w:tcPr>
                                  <w:p w14:paraId="10308F4C" w14:textId="77777777" w:rsidR="00170724" w:rsidRDefault="00170724" w:rsidP="00C72512"/>
                                </w:tc>
                                <w:tc>
                                  <w:tcPr>
                                    <w:tcW w:w="360" w:type="dxa"/>
                                  </w:tcPr>
                                  <w:p w14:paraId="31F621C3" w14:textId="77777777" w:rsidR="00170724" w:rsidRDefault="00170724" w:rsidP="00C72512"/>
                                </w:tc>
                                <w:tc>
                                  <w:tcPr>
                                    <w:tcW w:w="360" w:type="dxa"/>
                                  </w:tcPr>
                                  <w:p w14:paraId="4A7A16CC" w14:textId="77777777" w:rsidR="00170724" w:rsidRDefault="00170724" w:rsidP="00C72512"/>
                                </w:tc>
                                <w:tc>
                                  <w:tcPr>
                                    <w:tcW w:w="360" w:type="dxa"/>
                                    <w:tcBorders>
                                      <w:right w:val="single" w:sz="4" w:space="0" w:color="auto"/>
                                    </w:tcBorders>
                                  </w:tcPr>
                                  <w:p w14:paraId="48C96B99" w14:textId="77777777" w:rsidR="00170724" w:rsidRDefault="00170724" w:rsidP="00C72512"/>
                                </w:tc>
                                <w:tc>
                                  <w:tcPr>
                                    <w:tcW w:w="360" w:type="dxa"/>
                                    <w:tcBorders>
                                      <w:top w:val="nil"/>
                                      <w:left w:val="single" w:sz="4" w:space="0" w:color="auto"/>
                                      <w:bottom w:val="nil"/>
                                      <w:right w:val="nil"/>
                                    </w:tcBorders>
                                  </w:tcPr>
                                  <w:p w14:paraId="72319E1A" w14:textId="77777777" w:rsidR="00170724" w:rsidRDefault="00170724" w:rsidP="00C72512"/>
                                </w:tc>
                                <w:tc>
                                  <w:tcPr>
                                    <w:tcW w:w="360" w:type="dxa"/>
                                    <w:tcBorders>
                                      <w:left w:val="nil"/>
                                    </w:tcBorders>
                                  </w:tcPr>
                                  <w:p w14:paraId="748B3D42" w14:textId="77777777" w:rsidR="00170724" w:rsidRDefault="00170724" w:rsidP="00C72512"/>
                                </w:tc>
                                <w:tc>
                                  <w:tcPr>
                                    <w:tcW w:w="360" w:type="dxa"/>
                                  </w:tcPr>
                                  <w:p w14:paraId="1CBA09E2" w14:textId="77777777" w:rsidR="00170724" w:rsidRDefault="00170724" w:rsidP="00C72512"/>
                                </w:tc>
                                <w:tc>
                                  <w:tcPr>
                                    <w:tcW w:w="360" w:type="dxa"/>
                                  </w:tcPr>
                                  <w:p w14:paraId="2819F526" w14:textId="77777777" w:rsidR="00170724" w:rsidRDefault="00170724" w:rsidP="00C72512"/>
                                </w:tc>
                                <w:tc>
                                  <w:tcPr>
                                    <w:tcW w:w="360" w:type="dxa"/>
                                  </w:tcPr>
                                  <w:p w14:paraId="06DE88AD" w14:textId="77777777" w:rsidR="00170724" w:rsidRDefault="00170724" w:rsidP="00C72512"/>
                                </w:tc>
                                <w:tc>
                                  <w:tcPr>
                                    <w:tcW w:w="360" w:type="dxa"/>
                                  </w:tcPr>
                                  <w:p w14:paraId="222E0E78" w14:textId="77777777" w:rsidR="00170724" w:rsidRDefault="00170724" w:rsidP="00C72512"/>
                                </w:tc>
                                <w:tc>
                                  <w:tcPr>
                                    <w:tcW w:w="360" w:type="dxa"/>
                                  </w:tcPr>
                                  <w:p w14:paraId="5BEDDF38" w14:textId="77777777" w:rsidR="00170724" w:rsidRDefault="00170724" w:rsidP="00C72512"/>
                                </w:tc>
                                <w:tc>
                                  <w:tcPr>
                                    <w:tcW w:w="360" w:type="dxa"/>
                                  </w:tcPr>
                                  <w:p w14:paraId="4F994813" w14:textId="77777777" w:rsidR="00170724" w:rsidRDefault="00170724" w:rsidP="00C72512"/>
                                </w:tc>
                                <w:tc>
                                  <w:tcPr>
                                    <w:tcW w:w="360" w:type="dxa"/>
                                  </w:tcPr>
                                  <w:p w14:paraId="466EEDD9" w14:textId="77777777" w:rsidR="00170724" w:rsidRDefault="00170724" w:rsidP="00C72512"/>
                                </w:tc>
                              </w:tr>
                              <w:tr w:rsidR="00170724" w14:paraId="518B65DD" w14:textId="77777777" w:rsidTr="000800E0">
                                <w:tc>
                                  <w:tcPr>
                                    <w:tcW w:w="360" w:type="dxa"/>
                                    <w:tcBorders>
                                      <w:top w:val="nil"/>
                                      <w:left w:val="nil"/>
                                      <w:bottom w:val="nil"/>
                                      <w:right w:val="single" w:sz="4" w:space="0" w:color="auto"/>
                                    </w:tcBorders>
                                  </w:tcPr>
                                  <w:p w14:paraId="3C420C2C" w14:textId="69EEC0C0" w:rsidR="00170724" w:rsidRPr="005247ED" w:rsidRDefault="00170724" w:rsidP="00C72512">
                                    <w:pPr>
                                      <w:rPr>
                                        <w:sz w:val="16"/>
                                        <w:szCs w:val="16"/>
                                        <w:rPrChange w:id="496" w:author="Alex Lorimer" w:date="2016-01-19T19:13:00Z">
                                          <w:rPr/>
                                        </w:rPrChange>
                                      </w:rPr>
                                    </w:pPr>
                                    <w:r>
                                      <w:rPr>
                                        <w:sz w:val="16"/>
                                        <w:szCs w:val="16"/>
                                      </w:rPr>
                                      <w:t>11</w:t>
                                    </w:r>
                                  </w:p>
                                </w:tc>
                                <w:tc>
                                  <w:tcPr>
                                    <w:tcW w:w="360" w:type="dxa"/>
                                    <w:tcBorders>
                                      <w:left w:val="single" w:sz="4" w:space="0" w:color="auto"/>
                                    </w:tcBorders>
                                  </w:tcPr>
                                  <w:p w14:paraId="4CD9D504" w14:textId="77777777" w:rsidR="00170724" w:rsidRDefault="00170724" w:rsidP="00C72512"/>
                                </w:tc>
                                <w:tc>
                                  <w:tcPr>
                                    <w:tcW w:w="360" w:type="dxa"/>
                                  </w:tcPr>
                                  <w:p w14:paraId="5BCDDCE8" w14:textId="77777777" w:rsidR="00170724" w:rsidRDefault="00170724" w:rsidP="00C72512"/>
                                </w:tc>
                                <w:tc>
                                  <w:tcPr>
                                    <w:tcW w:w="360" w:type="dxa"/>
                                  </w:tcPr>
                                  <w:p w14:paraId="03A0A40D" w14:textId="77777777" w:rsidR="00170724" w:rsidRDefault="00170724" w:rsidP="00C72512"/>
                                </w:tc>
                                <w:tc>
                                  <w:tcPr>
                                    <w:tcW w:w="360" w:type="dxa"/>
                                  </w:tcPr>
                                  <w:p w14:paraId="44C22C30" w14:textId="77777777" w:rsidR="00170724" w:rsidRDefault="00170724" w:rsidP="00C72512"/>
                                </w:tc>
                                <w:tc>
                                  <w:tcPr>
                                    <w:tcW w:w="360" w:type="dxa"/>
                                  </w:tcPr>
                                  <w:p w14:paraId="68260062" w14:textId="77777777" w:rsidR="00170724" w:rsidRDefault="00170724" w:rsidP="00C72512"/>
                                </w:tc>
                                <w:tc>
                                  <w:tcPr>
                                    <w:tcW w:w="360" w:type="dxa"/>
                                  </w:tcPr>
                                  <w:p w14:paraId="14E98C5E" w14:textId="77777777" w:rsidR="00170724" w:rsidRDefault="00170724" w:rsidP="00C72512"/>
                                </w:tc>
                                <w:tc>
                                  <w:tcPr>
                                    <w:tcW w:w="360" w:type="dxa"/>
                                  </w:tcPr>
                                  <w:p w14:paraId="5EBAA0AD" w14:textId="77777777" w:rsidR="00170724" w:rsidRDefault="00170724" w:rsidP="00C72512"/>
                                </w:tc>
                                <w:tc>
                                  <w:tcPr>
                                    <w:tcW w:w="360" w:type="dxa"/>
                                  </w:tcPr>
                                  <w:p w14:paraId="38B30555" w14:textId="77777777" w:rsidR="00170724" w:rsidRDefault="00170724" w:rsidP="00C72512"/>
                                </w:tc>
                                <w:tc>
                                  <w:tcPr>
                                    <w:tcW w:w="360" w:type="dxa"/>
                                  </w:tcPr>
                                  <w:p w14:paraId="46E06AB7" w14:textId="77777777" w:rsidR="00170724" w:rsidRDefault="00170724" w:rsidP="00C72512"/>
                                </w:tc>
                                <w:tc>
                                  <w:tcPr>
                                    <w:tcW w:w="360" w:type="dxa"/>
                                  </w:tcPr>
                                  <w:p w14:paraId="2A6ACA58" w14:textId="77777777" w:rsidR="00170724" w:rsidRDefault="00170724" w:rsidP="00C72512"/>
                                </w:tc>
                                <w:tc>
                                  <w:tcPr>
                                    <w:tcW w:w="360" w:type="dxa"/>
                                  </w:tcPr>
                                  <w:p w14:paraId="5DE15FF8" w14:textId="77777777" w:rsidR="00170724" w:rsidRDefault="00170724" w:rsidP="00C72512"/>
                                </w:tc>
                                <w:tc>
                                  <w:tcPr>
                                    <w:tcW w:w="360" w:type="dxa"/>
                                  </w:tcPr>
                                  <w:p w14:paraId="2A2B8A4E" w14:textId="77777777" w:rsidR="00170724" w:rsidRDefault="00170724" w:rsidP="00C72512"/>
                                </w:tc>
                                <w:tc>
                                  <w:tcPr>
                                    <w:tcW w:w="360" w:type="dxa"/>
                                  </w:tcPr>
                                  <w:p w14:paraId="6365AAAD" w14:textId="77777777" w:rsidR="00170724" w:rsidRDefault="00170724" w:rsidP="00C72512"/>
                                </w:tc>
                                <w:tc>
                                  <w:tcPr>
                                    <w:tcW w:w="360" w:type="dxa"/>
                                  </w:tcPr>
                                  <w:p w14:paraId="4E518E9B" w14:textId="77777777" w:rsidR="00170724" w:rsidRDefault="00170724" w:rsidP="00C72512"/>
                                </w:tc>
                                <w:tc>
                                  <w:tcPr>
                                    <w:tcW w:w="360" w:type="dxa"/>
                                  </w:tcPr>
                                  <w:p w14:paraId="29D8AF65" w14:textId="77777777" w:rsidR="00170724" w:rsidRDefault="00170724" w:rsidP="00C72512"/>
                                </w:tc>
                                <w:tc>
                                  <w:tcPr>
                                    <w:tcW w:w="360" w:type="dxa"/>
                                  </w:tcPr>
                                  <w:p w14:paraId="78CD7C6C" w14:textId="77777777" w:rsidR="00170724" w:rsidRDefault="00170724" w:rsidP="00C72512"/>
                                </w:tc>
                                <w:tc>
                                  <w:tcPr>
                                    <w:tcW w:w="360" w:type="dxa"/>
                                  </w:tcPr>
                                  <w:p w14:paraId="7E2B270D" w14:textId="77777777" w:rsidR="00170724" w:rsidRDefault="00170724" w:rsidP="00C72512"/>
                                </w:tc>
                                <w:tc>
                                  <w:tcPr>
                                    <w:tcW w:w="360" w:type="dxa"/>
                                  </w:tcPr>
                                  <w:p w14:paraId="58862C9C" w14:textId="77777777" w:rsidR="00170724" w:rsidRDefault="00170724" w:rsidP="00C72512"/>
                                </w:tc>
                                <w:tc>
                                  <w:tcPr>
                                    <w:tcW w:w="360" w:type="dxa"/>
                                  </w:tcPr>
                                  <w:p w14:paraId="2E6A457F" w14:textId="77777777" w:rsidR="00170724" w:rsidRDefault="00170724" w:rsidP="00C72512"/>
                                </w:tc>
                                <w:tc>
                                  <w:tcPr>
                                    <w:tcW w:w="360" w:type="dxa"/>
                                  </w:tcPr>
                                  <w:p w14:paraId="3DF8F766" w14:textId="77777777" w:rsidR="00170724" w:rsidRDefault="00170724" w:rsidP="00C72512"/>
                                </w:tc>
                                <w:tc>
                                  <w:tcPr>
                                    <w:tcW w:w="360" w:type="dxa"/>
                                  </w:tcPr>
                                  <w:p w14:paraId="1337CADD" w14:textId="77777777" w:rsidR="00170724" w:rsidRDefault="00170724" w:rsidP="00C72512"/>
                                </w:tc>
                                <w:tc>
                                  <w:tcPr>
                                    <w:tcW w:w="360" w:type="dxa"/>
                                    <w:tcBorders>
                                      <w:right w:val="single" w:sz="4" w:space="0" w:color="auto"/>
                                    </w:tcBorders>
                                  </w:tcPr>
                                  <w:p w14:paraId="5E6E4CB6" w14:textId="77777777" w:rsidR="00170724" w:rsidRDefault="00170724" w:rsidP="00C72512"/>
                                </w:tc>
                                <w:tc>
                                  <w:tcPr>
                                    <w:tcW w:w="360" w:type="dxa"/>
                                    <w:tcBorders>
                                      <w:top w:val="nil"/>
                                      <w:left w:val="single" w:sz="4" w:space="0" w:color="auto"/>
                                      <w:bottom w:val="nil"/>
                                      <w:right w:val="nil"/>
                                    </w:tcBorders>
                                  </w:tcPr>
                                  <w:p w14:paraId="4881C672" w14:textId="77777777" w:rsidR="00170724" w:rsidRDefault="00170724" w:rsidP="00C72512"/>
                                </w:tc>
                                <w:tc>
                                  <w:tcPr>
                                    <w:tcW w:w="360" w:type="dxa"/>
                                    <w:tcBorders>
                                      <w:left w:val="nil"/>
                                    </w:tcBorders>
                                  </w:tcPr>
                                  <w:p w14:paraId="35A6E592" w14:textId="77777777" w:rsidR="00170724" w:rsidRDefault="00170724" w:rsidP="00C72512"/>
                                </w:tc>
                                <w:tc>
                                  <w:tcPr>
                                    <w:tcW w:w="360" w:type="dxa"/>
                                  </w:tcPr>
                                  <w:p w14:paraId="5EC1E9EE" w14:textId="77777777" w:rsidR="00170724" w:rsidRDefault="00170724" w:rsidP="00C72512"/>
                                </w:tc>
                                <w:tc>
                                  <w:tcPr>
                                    <w:tcW w:w="360" w:type="dxa"/>
                                  </w:tcPr>
                                  <w:p w14:paraId="50382BC6" w14:textId="77777777" w:rsidR="00170724" w:rsidRDefault="00170724" w:rsidP="00C72512"/>
                                </w:tc>
                                <w:tc>
                                  <w:tcPr>
                                    <w:tcW w:w="360" w:type="dxa"/>
                                  </w:tcPr>
                                  <w:p w14:paraId="15F41C61" w14:textId="77777777" w:rsidR="00170724" w:rsidRDefault="00170724" w:rsidP="00C72512"/>
                                </w:tc>
                                <w:tc>
                                  <w:tcPr>
                                    <w:tcW w:w="360" w:type="dxa"/>
                                  </w:tcPr>
                                  <w:p w14:paraId="50F179B9" w14:textId="77777777" w:rsidR="00170724" w:rsidRDefault="00170724" w:rsidP="00C72512"/>
                                </w:tc>
                                <w:tc>
                                  <w:tcPr>
                                    <w:tcW w:w="360" w:type="dxa"/>
                                  </w:tcPr>
                                  <w:p w14:paraId="5AD788CB" w14:textId="77777777" w:rsidR="00170724" w:rsidRDefault="00170724" w:rsidP="00C72512"/>
                                </w:tc>
                                <w:tc>
                                  <w:tcPr>
                                    <w:tcW w:w="360" w:type="dxa"/>
                                  </w:tcPr>
                                  <w:p w14:paraId="19A7C4BE" w14:textId="77777777" w:rsidR="00170724" w:rsidRDefault="00170724" w:rsidP="00C72512"/>
                                </w:tc>
                                <w:tc>
                                  <w:tcPr>
                                    <w:tcW w:w="360" w:type="dxa"/>
                                  </w:tcPr>
                                  <w:p w14:paraId="54335D34" w14:textId="77777777" w:rsidR="00170724" w:rsidRDefault="00170724" w:rsidP="00C72512"/>
                                </w:tc>
                              </w:tr>
                              <w:tr w:rsidR="00170724" w14:paraId="4B378D62" w14:textId="77777777" w:rsidTr="000800E0">
                                <w:tc>
                                  <w:tcPr>
                                    <w:tcW w:w="360" w:type="dxa"/>
                                    <w:tcBorders>
                                      <w:top w:val="nil"/>
                                      <w:left w:val="nil"/>
                                      <w:bottom w:val="nil"/>
                                      <w:right w:val="single" w:sz="4" w:space="0" w:color="auto"/>
                                    </w:tcBorders>
                                  </w:tcPr>
                                  <w:p w14:paraId="6BCF9E2F" w14:textId="5A07D362" w:rsidR="00170724" w:rsidRPr="005247ED" w:rsidRDefault="00170724" w:rsidP="00C72512">
                                    <w:pPr>
                                      <w:rPr>
                                        <w:sz w:val="16"/>
                                        <w:szCs w:val="16"/>
                                        <w:rPrChange w:id="497" w:author="Alex Lorimer" w:date="2016-01-19T19:13:00Z">
                                          <w:rPr/>
                                        </w:rPrChange>
                                      </w:rPr>
                                    </w:pPr>
                                    <w:r>
                                      <w:rPr>
                                        <w:sz w:val="16"/>
                                        <w:szCs w:val="16"/>
                                      </w:rPr>
                                      <w:t>12</w:t>
                                    </w:r>
                                  </w:p>
                                </w:tc>
                                <w:tc>
                                  <w:tcPr>
                                    <w:tcW w:w="360" w:type="dxa"/>
                                    <w:tcBorders>
                                      <w:left w:val="single" w:sz="4" w:space="0" w:color="auto"/>
                                    </w:tcBorders>
                                  </w:tcPr>
                                  <w:p w14:paraId="16F4552E" w14:textId="77777777" w:rsidR="00170724" w:rsidRDefault="00170724" w:rsidP="00C72512"/>
                                </w:tc>
                                <w:tc>
                                  <w:tcPr>
                                    <w:tcW w:w="360" w:type="dxa"/>
                                  </w:tcPr>
                                  <w:p w14:paraId="367492F7" w14:textId="77777777" w:rsidR="00170724" w:rsidRDefault="00170724" w:rsidP="00C72512"/>
                                </w:tc>
                                <w:tc>
                                  <w:tcPr>
                                    <w:tcW w:w="360" w:type="dxa"/>
                                  </w:tcPr>
                                  <w:p w14:paraId="3136CB9F" w14:textId="77777777" w:rsidR="00170724" w:rsidRDefault="00170724" w:rsidP="00C72512"/>
                                </w:tc>
                                <w:tc>
                                  <w:tcPr>
                                    <w:tcW w:w="360" w:type="dxa"/>
                                  </w:tcPr>
                                  <w:p w14:paraId="1E2E6DF4" w14:textId="77777777" w:rsidR="00170724" w:rsidRDefault="00170724" w:rsidP="00C72512"/>
                                </w:tc>
                                <w:tc>
                                  <w:tcPr>
                                    <w:tcW w:w="360" w:type="dxa"/>
                                  </w:tcPr>
                                  <w:p w14:paraId="763CDF49" w14:textId="77777777" w:rsidR="00170724" w:rsidRDefault="00170724" w:rsidP="00C72512"/>
                                </w:tc>
                                <w:tc>
                                  <w:tcPr>
                                    <w:tcW w:w="360" w:type="dxa"/>
                                  </w:tcPr>
                                  <w:p w14:paraId="184EF5D3" w14:textId="77777777" w:rsidR="00170724" w:rsidRDefault="00170724" w:rsidP="00C72512"/>
                                </w:tc>
                                <w:tc>
                                  <w:tcPr>
                                    <w:tcW w:w="360" w:type="dxa"/>
                                  </w:tcPr>
                                  <w:p w14:paraId="28394E56" w14:textId="77777777" w:rsidR="00170724" w:rsidRDefault="00170724" w:rsidP="00C72512"/>
                                </w:tc>
                                <w:tc>
                                  <w:tcPr>
                                    <w:tcW w:w="360" w:type="dxa"/>
                                  </w:tcPr>
                                  <w:p w14:paraId="397EF2F0" w14:textId="77777777" w:rsidR="00170724" w:rsidRDefault="00170724" w:rsidP="00C72512"/>
                                </w:tc>
                                <w:tc>
                                  <w:tcPr>
                                    <w:tcW w:w="360" w:type="dxa"/>
                                  </w:tcPr>
                                  <w:p w14:paraId="563AB5C8" w14:textId="77777777" w:rsidR="00170724" w:rsidRDefault="00170724" w:rsidP="00C72512"/>
                                </w:tc>
                                <w:tc>
                                  <w:tcPr>
                                    <w:tcW w:w="360" w:type="dxa"/>
                                  </w:tcPr>
                                  <w:p w14:paraId="255C9645" w14:textId="77777777" w:rsidR="00170724" w:rsidRDefault="00170724" w:rsidP="00C72512"/>
                                </w:tc>
                                <w:tc>
                                  <w:tcPr>
                                    <w:tcW w:w="360" w:type="dxa"/>
                                  </w:tcPr>
                                  <w:p w14:paraId="6BFD9C05" w14:textId="77777777" w:rsidR="00170724" w:rsidRDefault="00170724" w:rsidP="00C72512"/>
                                </w:tc>
                                <w:tc>
                                  <w:tcPr>
                                    <w:tcW w:w="360" w:type="dxa"/>
                                  </w:tcPr>
                                  <w:p w14:paraId="7B576C8A" w14:textId="77777777" w:rsidR="00170724" w:rsidRDefault="00170724" w:rsidP="00C72512"/>
                                </w:tc>
                                <w:tc>
                                  <w:tcPr>
                                    <w:tcW w:w="360" w:type="dxa"/>
                                  </w:tcPr>
                                  <w:p w14:paraId="63EBECBB" w14:textId="77777777" w:rsidR="00170724" w:rsidRDefault="00170724" w:rsidP="00C72512"/>
                                </w:tc>
                                <w:tc>
                                  <w:tcPr>
                                    <w:tcW w:w="360" w:type="dxa"/>
                                  </w:tcPr>
                                  <w:p w14:paraId="6CE5B2D9" w14:textId="77777777" w:rsidR="00170724" w:rsidRDefault="00170724" w:rsidP="00C72512"/>
                                </w:tc>
                                <w:tc>
                                  <w:tcPr>
                                    <w:tcW w:w="360" w:type="dxa"/>
                                  </w:tcPr>
                                  <w:p w14:paraId="430B24C5" w14:textId="77777777" w:rsidR="00170724" w:rsidRDefault="00170724" w:rsidP="00C72512"/>
                                </w:tc>
                                <w:tc>
                                  <w:tcPr>
                                    <w:tcW w:w="360" w:type="dxa"/>
                                  </w:tcPr>
                                  <w:p w14:paraId="1D8E6FD0" w14:textId="77777777" w:rsidR="00170724" w:rsidRDefault="00170724" w:rsidP="00C72512"/>
                                </w:tc>
                                <w:tc>
                                  <w:tcPr>
                                    <w:tcW w:w="360" w:type="dxa"/>
                                  </w:tcPr>
                                  <w:p w14:paraId="7C6434A8" w14:textId="77777777" w:rsidR="00170724" w:rsidRDefault="00170724" w:rsidP="00C72512"/>
                                </w:tc>
                                <w:tc>
                                  <w:tcPr>
                                    <w:tcW w:w="360" w:type="dxa"/>
                                  </w:tcPr>
                                  <w:p w14:paraId="2B4516C8" w14:textId="77777777" w:rsidR="00170724" w:rsidRDefault="00170724" w:rsidP="00C72512"/>
                                </w:tc>
                                <w:tc>
                                  <w:tcPr>
                                    <w:tcW w:w="360" w:type="dxa"/>
                                  </w:tcPr>
                                  <w:p w14:paraId="1487B2FA" w14:textId="77777777" w:rsidR="00170724" w:rsidRDefault="00170724" w:rsidP="00C72512"/>
                                </w:tc>
                                <w:tc>
                                  <w:tcPr>
                                    <w:tcW w:w="360" w:type="dxa"/>
                                  </w:tcPr>
                                  <w:p w14:paraId="34E9DCC4" w14:textId="77777777" w:rsidR="00170724" w:rsidRDefault="00170724" w:rsidP="00C72512"/>
                                </w:tc>
                                <w:tc>
                                  <w:tcPr>
                                    <w:tcW w:w="360" w:type="dxa"/>
                                  </w:tcPr>
                                  <w:p w14:paraId="0AC70AAC" w14:textId="77777777" w:rsidR="00170724" w:rsidRDefault="00170724" w:rsidP="00C72512"/>
                                </w:tc>
                                <w:tc>
                                  <w:tcPr>
                                    <w:tcW w:w="360" w:type="dxa"/>
                                    <w:tcBorders>
                                      <w:right w:val="single" w:sz="4" w:space="0" w:color="auto"/>
                                    </w:tcBorders>
                                  </w:tcPr>
                                  <w:p w14:paraId="10F11632" w14:textId="77777777" w:rsidR="00170724" w:rsidRDefault="00170724" w:rsidP="00C72512"/>
                                </w:tc>
                                <w:tc>
                                  <w:tcPr>
                                    <w:tcW w:w="360" w:type="dxa"/>
                                    <w:tcBorders>
                                      <w:top w:val="nil"/>
                                      <w:left w:val="single" w:sz="4" w:space="0" w:color="auto"/>
                                      <w:bottom w:val="nil"/>
                                      <w:right w:val="nil"/>
                                    </w:tcBorders>
                                  </w:tcPr>
                                  <w:p w14:paraId="0BED2800" w14:textId="77777777" w:rsidR="00170724" w:rsidRDefault="00170724" w:rsidP="00C72512"/>
                                </w:tc>
                                <w:tc>
                                  <w:tcPr>
                                    <w:tcW w:w="360" w:type="dxa"/>
                                    <w:tcBorders>
                                      <w:left w:val="nil"/>
                                    </w:tcBorders>
                                  </w:tcPr>
                                  <w:p w14:paraId="24244571" w14:textId="77777777" w:rsidR="00170724" w:rsidRDefault="00170724" w:rsidP="00C72512"/>
                                </w:tc>
                                <w:tc>
                                  <w:tcPr>
                                    <w:tcW w:w="360" w:type="dxa"/>
                                  </w:tcPr>
                                  <w:p w14:paraId="1E88D7CB" w14:textId="77777777" w:rsidR="00170724" w:rsidRDefault="00170724" w:rsidP="00C72512"/>
                                </w:tc>
                                <w:tc>
                                  <w:tcPr>
                                    <w:tcW w:w="360" w:type="dxa"/>
                                  </w:tcPr>
                                  <w:p w14:paraId="02CB5520" w14:textId="77777777" w:rsidR="00170724" w:rsidRDefault="00170724" w:rsidP="00C72512"/>
                                </w:tc>
                                <w:tc>
                                  <w:tcPr>
                                    <w:tcW w:w="360" w:type="dxa"/>
                                  </w:tcPr>
                                  <w:p w14:paraId="4D8D5FF3" w14:textId="77777777" w:rsidR="00170724" w:rsidRDefault="00170724" w:rsidP="00C72512"/>
                                </w:tc>
                                <w:tc>
                                  <w:tcPr>
                                    <w:tcW w:w="360" w:type="dxa"/>
                                  </w:tcPr>
                                  <w:p w14:paraId="43A6D761" w14:textId="77777777" w:rsidR="00170724" w:rsidRDefault="00170724" w:rsidP="00C72512"/>
                                </w:tc>
                                <w:tc>
                                  <w:tcPr>
                                    <w:tcW w:w="360" w:type="dxa"/>
                                  </w:tcPr>
                                  <w:p w14:paraId="72A17682" w14:textId="77777777" w:rsidR="00170724" w:rsidRDefault="00170724" w:rsidP="00C72512"/>
                                </w:tc>
                                <w:tc>
                                  <w:tcPr>
                                    <w:tcW w:w="360" w:type="dxa"/>
                                  </w:tcPr>
                                  <w:p w14:paraId="374C4400" w14:textId="77777777" w:rsidR="00170724" w:rsidRDefault="00170724" w:rsidP="00C72512"/>
                                </w:tc>
                                <w:tc>
                                  <w:tcPr>
                                    <w:tcW w:w="360" w:type="dxa"/>
                                  </w:tcPr>
                                  <w:p w14:paraId="03D987B3" w14:textId="77777777" w:rsidR="00170724" w:rsidRDefault="00170724" w:rsidP="00C72512"/>
                                </w:tc>
                              </w:tr>
                              <w:tr w:rsidR="00170724" w14:paraId="4F8CE8D1" w14:textId="77777777" w:rsidTr="000800E0">
                                <w:tc>
                                  <w:tcPr>
                                    <w:tcW w:w="360" w:type="dxa"/>
                                    <w:tcBorders>
                                      <w:top w:val="nil"/>
                                      <w:left w:val="nil"/>
                                      <w:bottom w:val="nil"/>
                                      <w:right w:val="single" w:sz="4" w:space="0" w:color="auto"/>
                                    </w:tcBorders>
                                  </w:tcPr>
                                  <w:p w14:paraId="2D37BAA6" w14:textId="71FDC714" w:rsidR="00170724" w:rsidRPr="005247ED" w:rsidRDefault="00170724" w:rsidP="00C72512">
                                    <w:pPr>
                                      <w:rPr>
                                        <w:sz w:val="16"/>
                                        <w:szCs w:val="16"/>
                                        <w:rPrChange w:id="498" w:author="Alex Lorimer" w:date="2016-01-19T19:13:00Z">
                                          <w:rPr/>
                                        </w:rPrChange>
                                      </w:rPr>
                                    </w:pPr>
                                    <w:r>
                                      <w:rPr>
                                        <w:sz w:val="16"/>
                                        <w:szCs w:val="16"/>
                                      </w:rPr>
                                      <w:t>13</w:t>
                                    </w:r>
                                  </w:p>
                                </w:tc>
                                <w:tc>
                                  <w:tcPr>
                                    <w:tcW w:w="360" w:type="dxa"/>
                                    <w:tcBorders>
                                      <w:left w:val="single" w:sz="4" w:space="0" w:color="auto"/>
                                    </w:tcBorders>
                                  </w:tcPr>
                                  <w:p w14:paraId="4E00482C" w14:textId="77777777" w:rsidR="00170724" w:rsidRDefault="00170724" w:rsidP="00C72512"/>
                                </w:tc>
                                <w:tc>
                                  <w:tcPr>
                                    <w:tcW w:w="360" w:type="dxa"/>
                                  </w:tcPr>
                                  <w:p w14:paraId="7BDD9FF7" w14:textId="77777777" w:rsidR="00170724" w:rsidRDefault="00170724" w:rsidP="00C72512"/>
                                </w:tc>
                                <w:tc>
                                  <w:tcPr>
                                    <w:tcW w:w="360" w:type="dxa"/>
                                  </w:tcPr>
                                  <w:p w14:paraId="004EBAB9" w14:textId="77777777" w:rsidR="00170724" w:rsidRDefault="00170724" w:rsidP="00C72512"/>
                                </w:tc>
                                <w:tc>
                                  <w:tcPr>
                                    <w:tcW w:w="360" w:type="dxa"/>
                                  </w:tcPr>
                                  <w:p w14:paraId="675E0593" w14:textId="77777777" w:rsidR="00170724" w:rsidRDefault="00170724" w:rsidP="00C72512"/>
                                </w:tc>
                                <w:tc>
                                  <w:tcPr>
                                    <w:tcW w:w="360" w:type="dxa"/>
                                  </w:tcPr>
                                  <w:p w14:paraId="1D08C55A" w14:textId="77777777" w:rsidR="00170724" w:rsidRDefault="00170724" w:rsidP="00C72512"/>
                                </w:tc>
                                <w:tc>
                                  <w:tcPr>
                                    <w:tcW w:w="360" w:type="dxa"/>
                                  </w:tcPr>
                                  <w:p w14:paraId="7487D39A" w14:textId="77777777" w:rsidR="00170724" w:rsidRDefault="00170724" w:rsidP="00C72512"/>
                                </w:tc>
                                <w:tc>
                                  <w:tcPr>
                                    <w:tcW w:w="360" w:type="dxa"/>
                                  </w:tcPr>
                                  <w:p w14:paraId="19CDA6D8" w14:textId="77777777" w:rsidR="00170724" w:rsidRDefault="00170724" w:rsidP="00C72512"/>
                                </w:tc>
                                <w:tc>
                                  <w:tcPr>
                                    <w:tcW w:w="360" w:type="dxa"/>
                                  </w:tcPr>
                                  <w:p w14:paraId="01867587" w14:textId="77777777" w:rsidR="00170724" w:rsidRDefault="00170724" w:rsidP="00C72512"/>
                                </w:tc>
                                <w:tc>
                                  <w:tcPr>
                                    <w:tcW w:w="360" w:type="dxa"/>
                                  </w:tcPr>
                                  <w:p w14:paraId="1E577358" w14:textId="77777777" w:rsidR="00170724" w:rsidRDefault="00170724" w:rsidP="00C72512"/>
                                </w:tc>
                                <w:tc>
                                  <w:tcPr>
                                    <w:tcW w:w="360" w:type="dxa"/>
                                  </w:tcPr>
                                  <w:p w14:paraId="1BF0AC65" w14:textId="77777777" w:rsidR="00170724" w:rsidRDefault="00170724" w:rsidP="00C72512"/>
                                </w:tc>
                                <w:tc>
                                  <w:tcPr>
                                    <w:tcW w:w="360" w:type="dxa"/>
                                  </w:tcPr>
                                  <w:p w14:paraId="7B127139" w14:textId="77777777" w:rsidR="00170724" w:rsidRDefault="00170724" w:rsidP="00C72512"/>
                                </w:tc>
                                <w:tc>
                                  <w:tcPr>
                                    <w:tcW w:w="360" w:type="dxa"/>
                                  </w:tcPr>
                                  <w:p w14:paraId="0D8E87B1" w14:textId="77777777" w:rsidR="00170724" w:rsidRDefault="00170724" w:rsidP="00C72512"/>
                                </w:tc>
                                <w:tc>
                                  <w:tcPr>
                                    <w:tcW w:w="360" w:type="dxa"/>
                                  </w:tcPr>
                                  <w:p w14:paraId="2FF8436E" w14:textId="77777777" w:rsidR="00170724" w:rsidRDefault="00170724" w:rsidP="00C72512"/>
                                </w:tc>
                                <w:tc>
                                  <w:tcPr>
                                    <w:tcW w:w="360" w:type="dxa"/>
                                  </w:tcPr>
                                  <w:p w14:paraId="623F9A4A" w14:textId="77777777" w:rsidR="00170724" w:rsidRDefault="00170724" w:rsidP="00C72512"/>
                                </w:tc>
                                <w:tc>
                                  <w:tcPr>
                                    <w:tcW w:w="360" w:type="dxa"/>
                                  </w:tcPr>
                                  <w:p w14:paraId="3D0F0617" w14:textId="77777777" w:rsidR="00170724" w:rsidRDefault="00170724" w:rsidP="00C72512"/>
                                </w:tc>
                                <w:tc>
                                  <w:tcPr>
                                    <w:tcW w:w="360" w:type="dxa"/>
                                  </w:tcPr>
                                  <w:p w14:paraId="046967D7" w14:textId="77777777" w:rsidR="00170724" w:rsidRDefault="00170724" w:rsidP="00C72512"/>
                                </w:tc>
                                <w:tc>
                                  <w:tcPr>
                                    <w:tcW w:w="360" w:type="dxa"/>
                                  </w:tcPr>
                                  <w:p w14:paraId="5AC16185" w14:textId="77777777" w:rsidR="00170724" w:rsidRDefault="00170724" w:rsidP="00C72512"/>
                                </w:tc>
                                <w:tc>
                                  <w:tcPr>
                                    <w:tcW w:w="360" w:type="dxa"/>
                                  </w:tcPr>
                                  <w:p w14:paraId="47C710EB" w14:textId="77777777" w:rsidR="00170724" w:rsidRDefault="00170724" w:rsidP="00C72512"/>
                                </w:tc>
                                <w:tc>
                                  <w:tcPr>
                                    <w:tcW w:w="360" w:type="dxa"/>
                                  </w:tcPr>
                                  <w:p w14:paraId="3AE0ECE6" w14:textId="77777777" w:rsidR="00170724" w:rsidRDefault="00170724" w:rsidP="00C72512"/>
                                </w:tc>
                                <w:tc>
                                  <w:tcPr>
                                    <w:tcW w:w="360" w:type="dxa"/>
                                  </w:tcPr>
                                  <w:p w14:paraId="61ED121D" w14:textId="77777777" w:rsidR="00170724" w:rsidRDefault="00170724" w:rsidP="00C72512"/>
                                </w:tc>
                                <w:tc>
                                  <w:tcPr>
                                    <w:tcW w:w="360" w:type="dxa"/>
                                  </w:tcPr>
                                  <w:p w14:paraId="5EDCC537" w14:textId="77777777" w:rsidR="00170724" w:rsidRDefault="00170724" w:rsidP="00C72512"/>
                                </w:tc>
                                <w:tc>
                                  <w:tcPr>
                                    <w:tcW w:w="360" w:type="dxa"/>
                                    <w:tcBorders>
                                      <w:right w:val="single" w:sz="4" w:space="0" w:color="auto"/>
                                    </w:tcBorders>
                                  </w:tcPr>
                                  <w:p w14:paraId="5686B149" w14:textId="77777777" w:rsidR="00170724" w:rsidRDefault="00170724" w:rsidP="00C72512"/>
                                </w:tc>
                                <w:tc>
                                  <w:tcPr>
                                    <w:tcW w:w="360" w:type="dxa"/>
                                    <w:tcBorders>
                                      <w:top w:val="nil"/>
                                      <w:left w:val="single" w:sz="4" w:space="0" w:color="auto"/>
                                      <w:bottom w:val="nil"/>
                                      <w:right w:val="nil"/>
                                    </w:tcBorders>
                                  </w:tcPr>
                                  <w:p w14:paraId="084C235A" w14:textId="77777777" w:rsidR="00170724" w:rsidRDefault="00170724" w:rsidP="00C72512"/>
                                </w:tc>
                                <w:tc>
                                  <w:tcPr>
                                    <w:tcW w:w="360" w:type="dxa"/>
                                    <w:tcBorders>
                                      <w:left w:val="nil"/>
                                    </w:tcBorders>
                                  </w:tcPr>
                                  <w:p w14:paraId="6BF4E166" w14:textId="77777777" w:rsidR="00170724" w:rsidRDefault="00170724" w:rsidP="00C72512"/>
                                </w:tc>
                                <w:tc>
                                  <w:tcPr>
                                    <w:tcW w:w="360" w:type="dxa"/>
                                  </w:tcPr>
                                  <w:p w14:paraId="2C77FE9E" w14:textId="77777777" w:rsidR="00170724" w:rsidRDefault="00170724" w:rsidP="00C72512"/>
                                </w:tc>
                                <w:tc>
                                  <w:tcPr>
                                    <w:tcW w:w="360" w:type="dxa"/>
                                  </w:tcPr>
                                  <w:p w14:paraId="126FB0EB" w14:textId="77777777" w:rsidR="00170724" w:rsidRDefault="00170724" w:rsidP="00C72512"/>
                                </w:tc>
                                <w:tc>
                                  <w:tcPr>
                                    <w:tcW w:w="360" w:type="dxa"/>
                                  </w:tcPr>
                                  <w:p w14:paraId="61E2DFB7" w14:textId="77777777" w:rsidR="00170724" w:rsidRDefault="00170724" w:rsidP="00C72512"/>
                                </w:tc>
                                <w:tc>
                                  <w:tcPr>
                                    <w:tcW w:w="360" w:type="dxa"/>
                                  </w:tcPr>
                                  <w:p w14:paraId="57AD6019" w14:textId="77777777" w:rsidR="00170724" w:rsidRDefault="00170724" w:rsidP="00C72512"/>
                                </w:tc>
                                <w:tc>
                                  <w:tcPr>
                                    <w:tcW w:w="360" w:type="dxa"/>
                                  </w:tcPr>
                                  <w:p w14:paraId="314C7926" w14:textId="77777777" w:rsidR="00170724" w:rsidRDefault="00170724" w:rsidP="00C72512"/>
                                </w:tc>
                                <w:tc>
                                  <w:tcPr>
                                    <w:tcW w:w="360" w:type="dxa"/>
                                  </w:tcPr>
                                  <w:p w14:paraId="5DD06704" w14:textId="77777777" w:rsidR="00170724" w:rsidRDefault="00170724" w:rsidP="00C72512"/>
                                </w:tc>
                                <w:tc>
                                  <w:tcPr>
                                    <w:tcW w:w="360" w:type="dxa"/>
                                  </w:tcPr>
                                  <w:p w14:paraId="1F0CF7D8" w14:textId="77777777" w:rsidR="00170724" w:rsidRDefault="00170724" w:rsidP="00C72512"/>
                                </w:tc>
                              </w:tr>
                            </w:tbl>
                            <w:p w14:paraId="53ED6A33" w14:textId="77777777" w:rsidR="00170724" w:rsidRDefault="00170724" w:rsidP="00C725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5314950" y="2695575"/>
                            <a:ext cx="266700" cy="12763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5314950" y="2867025"/>
                            <a:ext cx="266700"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314950" y="2695575"/>
                            <a:ext cx="266700"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5314950" y="3810000"/>
                            <a:ext cx="266700"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Isosceles Triangle 100"/>
                        <wps:cNvSpPr/>
                        <wps:spPr>
                          <a:xfrm>
                            <a:off x="5353050" y="2724150"/>
                            <a:ext cx="20002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Isosceles Triangle 101"/>
                        <wps:cNvSpPr/>
                        <wps:spPr>
                          <a:xfrm flipV="1">
                            <a:off x="5353050" y="3857625"/>
                            <a:ext cx="20002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Down Arrow 107"/>
                        <wps:cNvSpPr/>
                        <wps:spPr>
                          <a:xfrm rot="8482364">
                            <a:off x="4029075" y="2047875"/>
                            <a:ext cx="158115" cy="189865"/>
                          </a:xfrm>
                          <a:prstGeom prst="downArrow">
                            <a:avLst>
                              <a:gd name="adj1" fmla="val 50000"/>
                              <a:gd name="adj2" fmla="val 91502"/>
                            </a:avLst>
                          </a:prstGeom>
                          <a:solidFill>
                            <a:srgbClr val="F8B323"/>
                          </a:solidFill>
                          <a:ln w="12700" cap="flat" cmpd="sng" algn="in">
                            <a:solidFill>
                              <a:srgbClr val="F8B323">
                                <a:shade val="50000"/>
                              </a:srgbClr>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FCDDCC" id="Group_x0020_156" o:spid="_x0000_s1051" style="position:absolute;left:0;text-align:left;margin-left:11.25pt;margin-top:77.5pt;width:439.5pt;height:312.75pt;z-index:251625501" coordsize="5581650,39719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">
                <v:shape id="Text_x0020_Box_x0020_62" o:spid="_x0000_s1052" type="#_x0000_t202" style="position:absolute;top:2695575;width:5581650;height:1276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T7gwgAA&#10;ANsAAAAPAAAAZHJzL2Rvd25yZXYueG1sRI/NisJAEITvgu8wtOBNJ+vBXaKjyILLXjX+XJtMmwQz&#10;PTHTavTpdwRhj0VVfUXNl52r1Y3aUHk28DFOQBHn3lZcGNhl69EXqCDIFmvPZOBBAZaLfm+OqfV3&#10;3tBtK4WKEA4pGihFmlTrkJfkMIx9Qxy9k28dSpRtoW2L9wh3tZ4kyVQ7rDgulNjQd0n5eXt1Bk7y&#10;eXhklP08d8/r+bIKez7K3pjhoFvNQAl18h9+t3+tgekEXl/iD9C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8NPuDCAAAA2wAAAA8AAAAAAAAAAAAAAAAAlwIAAGRycy9kb3du&#10;cmV2LnhtbFBLBQYAAAAABAAEAPUAAACGAwAAAAA=&#10;" fillcolor="black [3213]" strokeweight=".5pt">
                  <v:textbox>
                    <w:txbxContent>
                      <w:p w14:paraId="16111CDD" w14:textId="43477909" w:rsidR="00170724" w:rsidRPr="00C72512" w:rsidRDefault="00170724">
                        <w:pPr>
                          <w:rPr>
                            <w:color w:val="FFA414" w:themeColor="text2" w:themeTint="80"/>
                            <w:sz w:val="28"/>
                            <w:rPrChange w:id="499" w:author="Alex Lorimer" w:date="2016-01-19T18:59:00Z">
                              <w:rPr/>
                            </w:rPrChange>
                          </w:rPr>
                        </w:pPr>
                        <w:r w:rsidRPr="00C72512">
                          <w:rPr>
                            <w:color w:val="FFA414" w:themeColor="text2" w:themeTint="80"/>
                            <w:sz w:val="28"/>
                            <w:rPrChange w:id="500" w:author="Alex Lorimer" w:date="2016-01-19T18:59:00Z">
                              <w:rPr/>
                            </w:rPrChange>
                          </w:rPr>
                          <w:t xml:space="preserve">int x = </w:t>
                        </w:r>
                        <w:r>
                          <w:rPr>
                            <w:color w:val="FFFF00"/>
                            <w:sz w:val="28"/>
                          </w:rPr>
                          <w:t>10</w:t>
                        </w:r>
                        <w:r w:rsidRPr="00C72512">
                          <w:rPr>
                            <w:color w:val="FFA414" w:themeColor="text2" w:themeTint="80"/>
                            <w:sz w:val="28"/>
                            <w:rPrChange w:id="501" w:author="Alex Lorimer" w:date="2016-01-19T18:59:00Z">
                              <w:rPr/>
                            </w:rPrChange>
                          </w:rPr>
                          <w:t>;</w:t>
                        </w:r>
                      </w:p>
                      <w:p w14:paraId="14FA3660" w14:textId="76868566" w:rsidR="00170724" w:rsidRPr="00C72512" w:rsidRDefault="00170724">
                        <w:pPr>
                          <w:rPr>
                            <w:color w:val="FFFFFF" w:themeColor="background1"/>
                            <w:sz w:val="28"/>
                            <w:rPrChange w:id="502" w:author="Alex Lorimer" w:date="2016-01-19T18:59:00Z">
                              <w:rPr/>
                            </w:rPrChange>
                          </w:rPr>
                        </w:pPr>
                        <w:r w:rsidRPr="00C72512">
                          <w:rPr>
                            <w:color w:val="FFA414" w:themeColor="text2" w:themeTint="80"/>
                            <w:sz w:val="28"/>
                            <w:rPrChange w:id="503" w:author="Alex Lorimer" w:date="2016-01-19T18:59:00Z">
                              <w:rPr/>
                            </w:rPrChange>
                          </w:rPr>
                          <w:t xml:space="preserve">int y = </w:t>
                        </w:r>
                        <w:r>
                          <w:rPr>
                            <w:color w:val="FFFF00"/>
                            <w:sz w:val="28"/>
                          </w:rPr>
                          <w:t>6</w:t>
                        </w:r>
                        <w:r w:rsidRPr="00C72512">
                          <w:rPr>
                            <w:color w:val="FFA414" w:themeColor="text2" w:themeTint="80"/>
                            <w:sz w:val="28"/>
                            <w:rPrChange w:id="504" w:author="Alex Lorimer" w:date="2016-01-19T18:59:00Z">
                              <w:rPr/>
                            </w:rPrChange>
                          </w:rPr>
                          <w:t xml:space="preserve">; </w:t>
                        </w:r>
                      </w:p>
                      <w:p w14:paraId="21C1A633" w14:textId="754DADB4" w:rsidR="00170724" w:rsidRPr="00C72512" w:rsidRDefault="00170724">
                        <w:pPr>
                          <w:rPr>
                            <w:color w:val="FFFFFF" w:themeColor="background1"/>
                            <w:sz w:val="28"/>
                            <w:rPrChange w:id="505" w:author="Alex Lorimer" w:date="2016-01-19T18:59:00Z">
                              <w:rPr/>
                            </w:rPrChange>
                          </w:rPr>
                        </w:pPr>
                        <w:r w:rsidRPr="00C72512">
                          <w:rPr>
                            <w:color w:val="8ED1D3" w:themeColor="accent3" w:themeTint="99"/>
                            <w:sz w:val="28"/>
                            <w:rPrChange w:id="506" w:author="Alex Lorimer" w:date="2016-01-19T18:59:00Z">
                              <w:rPr/>
                            </w:rPrChange>
                          </w:rPr>
                          <w:t>moveSquareTo(</w:t>
                        </w:r>
                        <w:r w:rsidRPr="00C72512">
                          <w:rPr>
                            <w:color w:val="92D050"/>
                            <w:sz w:val="28"/>
                            <w:rPrChange w:id="507" w:author="Alex Lorimer" w:date="2016-01-19T18:59:00Z">
                              <w:rPr>
                                <w:color w:val="FFFFFF" w:themeColor="background1"/>
                              </w:rPr>
                            </w:rPrChange>
                          </w:rPr>
                          <w:t>bigSquare</w:t>
                        </w:r>
                        <w:r w:rsidRPr="00C72512">
                          <w:rPr>
                            <w:color w:val="8ED1D3" w:themeColor="accent3" w:themeTint="99"/>
                            <w:sz w:val="28"/>
                            <w:rPrChange w:id="508" w:author="Alex Lorimer" w:date="2016-01-19T18:59:00Z">
                              <w:rPr/>
                            </w:rPrChange>
                          </w:rPr>
                          <w:t>,</w:t>
                        </w:r>
                        <w:r w:rsidRPr="00C72512">
                          <w:rPr>
                            <w:color w:val="FFFFFF" w:themeColor="background1"/>
                            <w:sz w:val="28"/>
                            <w:rPrChange w:id="509" w:author="Alex Lorimer" w:date="2016-01-19T18:59:00Z">
                              <w:rPr/>
                            </w:rPrChange>
                          </w:rPr>
                          <w:t xml:space="preserve"> </w:t>
                        </w:r>
                        <w:r w:rsidRPr="00C72512">
                          <w:rPr>
                            <w:color w:val="FFA414" w:themeColor="text2" w:themeTint="80"/>
                            <w:sz w:val="28"/>
                            <w:rPrChange w:id="510" w:author="Alex Lorimer" w:date="2016-01-19T18:59:00Z">
                              <w:rPr/>
                            </w:rPrChange>
                          </w:rPr>
                          <w:t>x</w:t>
                        </w:r>
                        <w:r w:rsidRPr="00C72512">
                          <w:rPr>
                            <w:color w:val="8ED1D3" w:themeColor="accent3" w:themeTint="99"/>
                            <w:sz w:val="28"/>
                            <w:rPrChange w:id="511" w:author="Alex Lorimer" w:date="2016-01-19T18:59:00Z">
                              <w:rPr/>
                            </w:rPrChange>
                          </w:rPr>
                          <w:t>,</w:t>
                        </w:r>
                        <w:r w:rsidRPr="00C72512">
                          <w:rPr>
                            <w:color w:val="FFFFFF" w:themeColor="background1"/>
                            <w:sz w:val="28"/>
                            <w:rPrChange w:id="512" w:author="Alex Lorimer" w:date="2016-01-19T18:59:00Z">
                              <w:rPr/>
                            </w:rPrChange>
                          </w:rPr>
                          <w:t xml:space="preserve"> </w:t>
                        </w:r>
                        <w:r w:rsidRPr="00C72512">
                          <w:rPr>
                            <w:color w:val="FFA414" w:themeColor="text2" w:themeTint="80"/>
                            <w:sz w:val="28"/>
                            <w:rPrChange w:id="513" w:author="Alex Lorimer" w:date="2016-01-19T18:59:00Z">
                              <w:rPr/>
                            </w:rPrChange>
                          </w:rPr>
                          <w:t>y</w:t>
                        </w:r>
                        <w:r>
                          <w:rPr>
                            <w:color w:val="FFA414" w:themeColor="text2" w:themeTint="80"/>
                            <w:sz w:val="28"/>
                          </w:rPr>
                          <w:t xml:space="preserve"> </w:t>
                        </w:r>
                        <w:r w:rsidRPr="005247ED">
                          <w:rPr>
                            <w:color w:val="E4A8A4" w:themeColor="accent5" w:themeTint="99"/>
                            <w:sz w:val="28"/>
                            <w:rPrChange w:id="514" w:author="Alex Lorimer" w:date="2016-01-19T19:21:00Z">
                              <w:rPr>
                                <w:color w:val="FFA414" w:themeColor="text2" w:themeTint="80"/>
                                <w:sz w:val="28"/>
                              </w:rPr>
                            </w:rPrChange>
                          </w:rPr>
                          <w:t>*</w:t>
                        </w:r>
                        <w:r>
                          <w:rPr>
                            <w:color w:val="FFA414" w:themeColor="text2" w:themeTint="80"/>
                            <w:sz w:val="28"/>
                          </w:rPr>
                          <w:t xml:space="preserve"> </w:t>
                        </w:r>
                        <w:r w:rsidRPr="005247ED">
                          <w:rPr>
                            <w:color w:val="FFFF00"/>
                            <w:sz w:val="28"/>
                            <w:rPrChange w:id="515" w:author="Alex Lorimer" w:date="2016-01-19T19:21:00Z">
                              <w:rPr>
                                <w:color w:val="FFA414" w:themeColor="text2" w:themeTint="80"/>
                                <w:sz w:val="28"/>
                              </w:rPr>
                            </w:rPrChange>
                          </w:rPr>
                          <w:t>2</w:t>
                        </w:r>
                        <w:r w:rsidRPr="00C72512">
                          <w:rPr>
                            <w:color w:val="8ED1D3" w:themeColor="accent3" w:themeTint="99"/>
                            <w:sz w:val="28"/>
                            <w:rPrChange w:id="516" w:author="Alex Lorimer" w:date="2016-01-19T18:59:00Z">
                              <w:rPr/>
                            </w:rPrChange>
                          </w:rPr>
                          <w:t>);</w:t>
                        </w:r>
                      </w:p>
                      <w:p w14:paraId="14E86B7E" w14:textId="77777777" w:rsidR="00170724" w:rsidRDefault="00170724"/>
                    </w:txbxContent>
                  </v:textbox>
                </v:shape>
                <v:shape id="Text_x0020_Box_x0020_63" o:spid="_x0000_s1053" type="#_x0000_t202" style="position:absolute;width:5581650;height:2695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kXdHwwAA&#10;ANsAAAAPAAAAZHJzL2Rvd25yZXYueG1sRI9Pi8IwFMTvC36H8Ba8rcmuIlKNIuKCeFjU/XN+NM+m&#10;tHkpTaz125sFweMwM79hFqve1aKjNpSeNbyPFAji3JuSCw0/359vMxAhIhusPZOGGwVYLQcvC8yM&#10;v/KRulMsRIJwyFCDjbHJpAy5JYdh5Bvi5J196zAm2RbStHhNcFfLD6Wm0mHJacFiQxtLeXW6OA2T&#10;auv/fmfFfrMLtpt8KXWmQ6X18LVfz0FE6uMz/GjvjIbpGP6/pB8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kXdHwwAAANsAAAAPAAAAAAAAAAAAAAAAAJcCAABkcnMvZG93&#10;bnJldi54bWxQSwUGAAAAAAQABAD1AAAAhwMAAAAA&#10;" fillcolor="white [3212]" strokeweight=".5pt">
                  <v:textbox>
                    <w:txbxContent>
                      <w:tbl>
                        <w:tblPr>
                          <w:tblStyle w:val="TableGrid"/>
                          <w:tblW w:w="50" w:type="pct"/>
                          <w:tblLook w:val="04A0" w:firstRow="1" w:lastRow="0" w:firstColumn="1" w:lastColumn="0" w:noHBand="0" w:noVBand="1"/>
                        </w:tblPr>
                        <w:tblGrid>
                          <w:gridCol w:w="376"/>
                          <w:gridCol w:w="367"/>
                          <w:gridCol w:w="367"/>
                          <w:gridCol w:w="367"/>
                          <w:gridCol w:w="367"/>
                          <w:gridCol w:w="367"/>
                          <w:gridCol w:w="367"/>
                          <w:gridCol w:w="367"/>
                          <w:gridCol w:w="367"/>
                          <w:gridCol w:w="367"/>
                          <w:gridCol w:w="376"/>
                          <w:gridCol w:w="376"/>
                          <w:gridCol w:w="376"/>
                          <w:gridCol w:w="376"/>
                          <w:gridCol w:w="376"/>
                          <w:gridCol w:w="376"/>
                          <w:gridCol w:w="376"/>
                          <w:gridCol w:w="376"/>
                          <w:gridCol w:w="376"/>
                          <w:gridCol w:w="376"/>
                          <w:gridCol w:w="376"/>
                          <w:gridCol w:w="376"/>
                          <w:gridCol w:w="376"/>
                          <w:gridCol w:w="222"/>
                          <w:gridCol w:w="222"/>
                          <w:gridCol w:w="222"/>
                          <w:gridCol w:w="222"/>
                          <w:gridCol w:w="222"/>
                          <w:gridCol w:w="222"/>
                          <w:gridCol w:w="222"/>
                          <w:gridCol w:w="222"/>
                          <w:gridCol w:w="222"/>
                        </w:tblGrid>
                        <w:tr w:rsidR="00170724" w:rsidRPr="003344AD" w14:paraId="6E0985FE" w14:textId="77777777" w:rsidTr="000800E0">
                          <w:tc>
                            <w:tcPr>
                              <w:tcW w:w="360" w:type="dxa"/>
                              <w:tcBorders>
                                <w:top w:val="nil"/>
                                <w:left w:val="nil"/>
                                <w:bottom w:val="nil"/>
                                <w:right w:val="nil"/>
                              </w:tcBorders>
                            </w:tcPr>
                            <w:p w14:paraId="623F4BFA" w14:textId="47A5963E" w:rsidR="00170724" w:rsidRPr="005247ED" w:rsidRDefault="00170724" w:rsidP="00C72512">
                              <w:pPr>
                                <w:rPr>
                                  <w:sz w:val="16"/>
                                  <w:szCs w:val="16"/>
                                  <w:rPrChange w:id="517" w:author="Alex Lorimer" w:date="2016-01-19T19:13:00Z">
                                    <w:rPr/>
                                  </w:rPrChange>
                                </w:rPr>
                              </w:pPr>
                              <w:r w:rsidRPr="005247ED">
                                <w:rPr>
                                  <w:sz w:val="16"/>
                                  <w:szCs w:val="16"/>
                                </w:rPr>
                                <w:t xml:space="preserve"> </w:t>
                              </w:r>
                            </w:p>
                          </w:tc>
                          <w:tc>
                            <w:tcPr>
                              <w:tcW w:w="360" w:type="dxa"/>
                              <w:tcBorders>
                                <w:top w:val="nil"/>
                                <w:left w:val="nil"/>
                                <w:bottom w:val="single" w:sz="4" w:space="0" w:color="auto"/>
                                <w:right w:val="nil"/>
                              </w:tcBorders>
                            </w:tcPr>
                            <w:p w14:paraId="3152AC6F" w14:textId="643C3536" w:rsidR="00170724" w:rsidRPr="003344AD" w:rsidRDefault="00170724" w:rsidP="00C72512">
                              <w:pPr>
                                <w:rPr>
                                  <w:sz w:val="16"/>
                                  <w:szCs w:val="16"/>
                                  <w:rPrChange w:id="518" w:author="Alex Lorimer" w:date="2016-01-19T19:10:00Z">
                                    <w:rPr/>
                                  </w:rPrChange>
                                </w:rPr>
                              </w:pPr>
                              <w:r>
                                <w:rPr>
                                  <w:sz w:val="16"/>
                                  <w:szCs w:val="16"/>
                                </w:rPr>
                                <w:t>0</w:t>
                              </w:r>
                              <w:r w:rsidRPr="005247ED">
                                <w:rPr>
                                  <w:color w:val="FFFFFF" w:themeColor="background1"/>
                                  <w:sz w:val="16"/>
                                  <w:szCs w:val="16"/>
                                  <w:rPrChange w:id="519" w:author="Alex Lorimer" w:date="2016-01-19T19:16:00Z">
                                    <w:rPr>
                                      <w:sz w:val="16"/>
                                      <w:szCs w:val="16"/>
                                    </w:rPr>
                                  </w:rPrChange>
                                </w:rPr>
                                <w:t>..</w:t>
                              </w:r>
                            </w:p>
                          </w:tc>
                          <w:tc>
                            <w:tcPr>
                              <w:tcW w:w="360" w:type="dxa"/>
                              <w:tcBorders>
                                <w:top w:val="nil"/>
                                <w:left w:val="nil"/>
                                <w:bottom w:val="single" w:sz="4" w:space="0" w:color="auto"/>
                                <w:right w:val="nil"/>
                              </w:tcBorders>
                            </w:tcPr>
                            <w:p w14:paraId="4BADE668" w14:textId="3728F7F1" w:rsidR="00170724" w:rsidRPr="003344AD" w:rsidRDefault="00170724" w:rsidP="00C72512">
                              <w:pPr>
                                <w:rPr>
                                  <w:sz w:val="16"/>
                                  <w:szCs w:val="16"/>
                                  <w:rPrChange w:id="520" w:author="Alex Lorimer" w:date="2016-01-19T19:10:00Z">
                                    <w:rPr/>
                                  </w:rPrChange>
                                </w:rPr>
                              </w:pPr>
                              <w:r>
                                <w:rPr>
                                  <w:sz w:val="16"/>
                                  <w:szCs w:val="16"/>
                                </w:rPr>
                                <w:t>2</w:t>
                              </w:r>
                              <w:r w:rsidRPr="005247ED">
                                <w:rPr>
                                  <w:color w:val="FFFFFF" w:themeColor="background1"/>
                                  <w:sz w:val="16"/>
                                  <w:szCs w:val="16"/>
                                  <w:rPrChange w:id="521" w:author="Alex Lorimer" w:date="2016-01-19T19:16:00Z">
                                    <w:rPr>
                                      <w:sz w:val="16"/>
                                      <w:szCs w:val="16"/>
                                    </w:rPr>
                                  </w:rPrChange>
                                </w:rPr>
                                <w:t>..</w:t>
                              </w:r>
                            </w:p>
                          </w:tc>
                          <w:tc>
                            <w:tcPr>
                              <w:tcW w:w="360" w:type="dxa"/>
                              <w:tcBorders>
                                <w:top w:val="nil"/>
                                <w:left w:val="nil"/>
                                <w:bottom w:val="single" w:sz="4" w:space="0" w:color="auto"/>
                                <w:right w:val="nil"/>
                              </w:tcBorders>
                            </w:tcPr>
                            <w:p w14:paraId="696CF394" w14:textId="7F35346B" w:rsidR="00170724" w:rsidRPr="003344AD" w:rsidRDefault="00170724" w:rsidP="00C72512">
                              <w:pPr>
                                <w:rPr>
                                  <w:sz w:val="16"/>
                                  <w:szCs w:val="16"/>
                                  <w:rPrChange w:id="522" w:author="Alex Lorimer" w:date="2016-01-19T19:10:00Z">
                                    <w:rPr/>
                                  </w:rPrChange>
                                </w:rPr>
                              </w:pPr>
                              <w:r>
                                <w:rPr>
                                  <w:sz w:val="16"/>
                                  <w:szCs w:val="16"/>
                                </w:rPr>
                                <w:t>3</w:t>
                              </w:r>
                              <w:r w:rsidRPr="005247ED">
                                <w:rPr>
                                  <w:color w:val="FFFFFF" w:themeColor="background1"/>
                                  <w:sz w:val="16"/>
                                  <w:szCs w:val="16"/>
                                  <w:rPrChange w:id="523" w:author="Alex Lorimer" w:date="2016-01-19T19:16:00Z">
                                    <w:rPr>
                                      <w:sz w:val="16"/>
                                      <w:szCs w:val="16"/>
                                    </w:rPr>
                                  </w:rPrChange>
                                </w:rPr>
                                <w:t>..</w:t>
                              </w:r>
                            </w:p>
                          </w:tc>
                          <w:tc>
                            <w:tcPr>
                              <w:tcW w:w="360" w:type="dxa"/>
                              <w:tcBorders>
                                <w:top w:val="nil"/>
                                <w:left w:val="nil"/>
                                <w:bottom w:val="single" w:sz="4" w:space="0" w:color="auto"/>
                                <w:right w:val="nil"/>
                              </w:tcBorders>
                            </w:tcPr>
                            <w:p w14:paraId="13C95FC4" w14:textId="00635EB7" w:rsidR="00170724" w:rsidRPr="003344AD" w:rsidRDefault="00170724" w:rsidP="00C72512">
                              <w:pPr>
                                <w:rPr>
                                  <w:sz w:val="16"/>
                                  <w:szCs w:val="16"/>
                                  <w:rPrChange w:id="524" w:author="Alex Lorimer" w:date="2016-01-19T19:10:00Z">
                                    <w:rPr/>
                                  </w:rPrChange>
                                </w:rPr>
                              </w:pPr>
                              <w:r>
                                <w:rPr>
                                  <w:sz w:val="16"/>
                                  <w:szCs w:val="16"/>
                                </w:rPr>
                                <w:t>4</w:t>
                              </w:r>
                              <w:r w:rsidRPr="005247ED">
                                <w:rPr>
                                  <w:color w:val="FFFFFF" w:themeColor="background1"/>
                                  <w:sz w:val="16"/>
                                  <w:szCs w:val="16"/>
                                  <w:rPrChange w:id="525" w:author="Alex Lorimer" w:date="2016-01-19T19:16:00Z">
                                    <w:rPr>
                                      <w:sz w:val="16"/>
                                      <w:szCs w:val="16"/>
                                    </w:rPr>
                                  </w:rPrChange>
                                </w:rPr>
                                <w:t>..</w:t>
                              </w:r>
                            </w:p>
                          </w:tc>
                          <w:tc>
                            <w:tcPr>
                              <w:tcW w:w="360" w:type="dxa"/>
                              <w:tcBorders>
                                <w:top w:val="nil"/>
                                <w:left w:val="nil"/>
                                <w:bottom w:val="single" w:sz="4" w:space="0" w:color="auto"/>
                                <w:right w:val="nil"/>
                              </w:tcBorders>
                            </w:tcPr>
                            <w:p w14:paraId="2F6BA45E" w14:textId="2D4016A4" w:rsidR="00170724" w:rsidRPr="003344AD" w:rsidRDefault="00170724" w:rsidP="00C72512">
                              <w:pPr>
                                <w:rPr>
                                  <w:sz w:val="16"/>
                                  <w:szCs w:val="16"/>
                                  <w:rPrChange w:id="526" w:author="Alex Lorimer" w:date="2016-01-19T19:10:00Z">
                                    <w:rPr/>
                                  </w:rPrChange>
                                </w:rPr>
                              </w:pPr>
                              <w:r>
                                <w:rPr>
                                  <w:sz w:val="16"/>
                                  <w:szCs w:val="16"/>
                                </w:rPr>
                                <w:t>5</w:t>
                              </w:r>
                              <w:r w:rsidRPr="005247ED">
                                <w:rPr>
                                  <w:color w:val="FFFFFF" w:themeColor="background1"/>
                                  <w:sz w:val="16"/>
                                  <w:szCs w:val="16"/>
                                  <w:rPrChange w:id="527" w:author="Alex Lorimer" w:date="2016-01-19T19:17:00Z">
                                    <w:rPr>
                                      <w:sz w:val="16"/>
                                      <w:szCs w:val="16"/>
                                    </w:rPr>
                                  </w:rPrChange>
                                </w:rPr>
                                <w:t>..</w:t>
                              </w:r>
                            </w:p>
                          </w:tc>
                          <w:tc>
                            <w:tcPr>
                              <w:tcW w:w="360" w:type="dxa"/>
                              <w:tcBorders>
                                <w:top w:val="nil"/>
                                <w:left w:val="nil"/>
                                <w:bottom w:val="single" w:sz="4" w:space="0" w:color="auto"/>
                                <w:right w:val="nil"/>
                              </w:tcBorders>
                            </w:tcPr>
                            <w:p w14:paraId="4F8D6C89" w14:textId="160607BB" w:rsidR="00170724" w:rsidRPr="003344AD" w:rsidRDefault="00170724" w:rsidP="00C72512">
                              <w:pPr>
                                <w:rPr>
                                  <w:sz w:val="16"/>
                                  <w:szCs w:val="16"/>
                                  <w:rPrChange w:id="528" w:author="Alex Lorimer" w:date="2016-01-19T19:10:00Z">
                                    <w:rPr/>
                                  </w:rPrChange>
                                </w:rPr>
                              </w:pPr>
                              <w:r>
                                <w:rPr>
                                  <w:sz w:val="16"/>
                                  <w:szCs w:val="16"/>
                                </w:rPr>
                                <w:t>6</w:t>
                              </w:r>
                              <w:r w:rsidRPr="005247ED">
                                <w:rPr>
                                  <w:color w:val="FFFFFF" w:themeColor="background1"/>
                                  <w:sz w:val="16"/>
                                  <w:szCs w:val="16"/>
                                  <w:rPrChange w:id="529" w:author="Alex Lorimer" w:date="2016-01-19T19:17:00Z">
                                    <w:rPr>
                                      <w:sz w:val="16"/>
                                      <w:szCs w:val="16"/>
                                    </w:rPr>
                                  </w:rPrChange>
                                </w:rPr>
                                <w:t>..</w:t>
                              </w:r>
                            </w:p>
                          </w:tc>
                          <w:tc>
                            <w:tcPr>
                              <w:tcW w:w="360" w:type="dxa"/>
                              <w:tcBorders>
                                <w:top w:val="nil"/>
                                <w:left w:val="nil"/>
                                <w:bottom w:val="single" w:sz="4" w:space="0" w:color="auto"/>
                                <w:right w:val="nil"/>
                              </w:tcBorders>
                            </w:tcPr>
                            <w:p w14:paraId="7F899B0F" w14:textId="69F5CEA9" w:rsidR="00170724" w:rsidRPr="003344AD" w:rsidRDefault="00170724" w:rsidP="00C72512">
                              <w:pPr>
                                <w:rPr>
                                  <w:sz w:val="16"/>
                                  <w:szCs w:val="16"/>
                                  <w:rPrChange w:id="530" w:author="Alex Lorimer" w:date="2016-01-19T19:10:00Z">
                                    <w:rPr/>
                                  </w:rPrChange>
                                </w:rPr>
                              </w:pPr>
                              <w:r>
                                <w:rPr>
                                  <w:sz w:val="16"/>
                                  <w:szCs w:val="16"/>
                                </w:rPr>
                                <w:t>7</w:t>
                              </w:r>
                              <w:r w:rsidRPr="005247ED">
                                <w:rPr>
                                  <w:color w:val="FFFFFF" w:themeColor="background1"/>
                                  <w:sz w:val="16"/>
                                  <w:szCs w:val="16"/>
                                  <w:rPrChange w:id="531" w:author="Alex Lorimer" w:date="2016-01-19T19:17:00Z">
                                    <w:rPr>
                                      <w:sz w:val="16"/>
                                      <w:szCs w:val="16"/>
                                    </w:rPr>
                                  </w:rPrChange>
                                </w:rPr>
                                <w:t>..</w:t>
                              </w:r>
                            </w:p>
                          </w:tc>
                          <w:tc>
                            <w:tcPr>
                              <w:tcW w:w="360" w:type="dxa"/>
                              <w:tcBorders>
                                <w:top w:val="nil"/>
                                <w:left w:val="nil"/>
                                <w:bottom w:val="single" w:sz="4" w:space="0" w:color="auto"/>
                                <w:right w:val="nil"/>
                              </w:tcBorders>
                            </w:tcPr>
                            <w:p w14:paraId="5D0E7FBD" w14:textId="7663B3CE" w:rsidR="00170724" w:rsidRPr="003344AD" w:rsidRDefault="00170724" w:rsidP="00C72512">
                              <w:pPr>
                                <w:rPr>
                                  <w:sz w:val="16"/>
                                  <w:szCs w:val="16"/>
                                  <w:rPrChange w:id="532" w:author="Alex Lorimer" w:date="2016-01-19T19:10:00Z">
                                    <w:rPr/>
                                  </w:rPrChange>
                                </w:rPr>
                              </w:pPr>
                              <w:r>
                                <w:rPr>
                                  <w:sz w:val="16"/>
                                  <w:szCs w:val="16"/>
                                </w:rPr>
                                <w:t>8</w:t>
                              </w:r>
                              <w:r w:rsidRPr="005247ED">
                                <w:rPr>
                                  <w:color w:val="FFFFFF" w:themeColor="background1"/>
                                  <w:sz w:val="16"/>
                                  <w:szCs w:val="16"/>
                                  <w:rPrChange w:id="533" w:author="Alex Lorimer" w:date="2016-01-19T19:17:00Z">
                                    <w:rPr>
                                      <w:sz w:val="16"/>
                                      <w:szCs w:val="16"/>
                                    </w:rPr>
                                  </w:rPrChange>
                                </w:rPr>
                                <w:t>..</w:t>
                              </w:r>
                            </w:p>
                          </w:tc>
                          <w:tc>
                            <w:tcPr>
                              <w:tcW w:w="360" w:type="dxa"/>
                              <w:tcBorders>
                                <w:top w:val="nil"/>
                                <w:left w:val="nil"/>
                                <w:bottom w:val="single" w:sz="4" w:space="0" w:color="auto"/>
                                <w:right w:val="nil"/>
                              </w:tcBorders>
                            </w:tcPr>
                            <w:p w14:paraId="10476814" w14:textId="7CFFA4D6" w:rsidR="00170724" w:rsidRPr="003344AD" w:rsidRDefault="00170724" w:rsidP="00C72512">
                              <w:pPr>
                                <w:rPr>
                                  <w:sz w:val="16"/>
                                  <w:szCs w:val="16"/>
                                  <w:rPrChange w:id="534" w:author="Alex Lorimer" w:date="2016-01-19T19:10:00Z">
                                    <w:rPr/>
                                  </w:rPrChange>
                                </w:rPr>
                              </w:pPr>
                              <w:r>
                                <w:rPr>
                                  <w:sz w:val="16"/>
                                  <w:szCs w:val="16"/>
                                </w:rPr>
                                <w:t>9</w:t>
                              </w:r>
                              <w:r w:rsidRPr="005247ED">
                                <w:rPr>
                                  <w:color w:val="FFFFFF" w:themeColor="background1"/>
                                  <w:sz w:val="16"/>
                                  <w:szCs w:val="16"/>
                                  <w:rPrChange w:id="535" w:author="Alex Lorimer" w:date="2016-01-19T19:17:00Z">
                                    <w:rPr>
                                      <w:sz w:val="16"/>
                                      <w:szCs w:val="16"/>
                                    </w:rPr>
                                  </w:rPrChange>
                                </w:rPr>
                                <w:t>..</w:t>
                              </w:r>
                            </w:p>
                          </w:tc>
                          <w:tc>
                            <w:tcPr>
                              <w:tcW w:w="360" w:type="dxa"/>
                              <w:tcBorders>
                                <w:top w:val="nil"/>
                                <w:left w:val="nil"/>
                                <w:bottom w:val="single" w:sz="4" w:space="0" w:color="auto"/>
                                <w:right w:val="nil"/>
                              </w:tcBorders>
                            </w:tcPr>
                            <w:p w14:paraId="1E7088C1" w14:textId="212AC2D4" w:rsidR="00170724" w:rsidRPr="003344AD" w:rsidRDefault="00170724" w:rsidP="00C72512">
                              <w:pPr>
                                <w:rPr>
                                  <w:sz w:val="16"/>
                                  <w:szCs w:val="16"/>
                                  <w:rPrChange w:id="536" w:author="Alex Lorimer" w:date="2016-01-19T19:10:00Z">
                                    <w:rPr/>
                                  </w:rPrChange>
                                </w:rPr>
                              </w:pPr>
                              <w:r>
                                <w:rPr>
                                  <w:sz w:val="16"/>
                                  <w:szCs w:val="16"/>
                                </w:rPr>
                                <w:t>10</w:t>
                              </w:r>
                            </w:p>
                          </w:tc>
                          <w:tc>
                            <w:tcPr>
                              <w:tcW w:w="360" w:type="dxa"/>
                              <w:tcBorders>
                                <w:top w:val="nil"/>
                                <w:left w:val="nil"/>
                                <w:bottom w:val="single" w:sz="4" w:space="0" w:color="auto"/>
                                <w:right w:val="nil"/>
                              </w:tcBorders>
                            </w:tcPr>
                            <w:p w14:paraId="5E3B2483" w14:textId="0080FAAA" w:rsidR="00170724" w:rsidRPr="003344AD" w:rsidRDefault="00170724" w:rsidP="00C72512">
                              <w:pPr>
                                <w:rPr>
                                  <w:sz w:val="16"/>
                                  <w:szCs w:val="16"/>
                                  <w:rPrChange w:id="537" w:author="Alex Lorimer" w:date="2016-01-19T19:10:00Z">
                                    <w:rPr/>
                                  </w:rPrChange>
                                </w:rPr>
                              </w:pPr>
                              <w:r>
                                <w:rPr>
                                  <w:sz w:val="16"/>
                                  <w:szCs w:val="16"/>
                                </w:rPr>
                                <w:t>11</w:t>
                              </w:r>
                            </w:p>
                          </w:tc>
                          <w:tc>
                            <w:tcPr>
                              <w:tcW w:w="360" w:type="dxa"/>
                              <w:tcBorders>
                                <w:top w:val="nil"/>
                                <w:left w:val="nil"/>
                                <w:bottom w:val="single" w:sz="4" w:space="0" w:color="auto"/>
                                <w:right w:val="nil"/>
                              </w:tcBorders>
                            </w:tcPr>
                            <w:p w14:paraId="1DF48B9C" w14:textId="6F1CEF59" w:rsidR="00170724" w:rsidRPr="003344AD" w:rsidRDefault="00170724" w:rsidP="00C72512">
                              <w:pPr>
                                <w:rPr>
                                  <w:sz w:val="16"/>
                                  <w:szCs w:val="16"/>
                                  <w:rPrChange w:id="538" w:author="Alex Lorimer" w:date="2016-01-19T19:10:00Z">
                                    <w:rPr/>
                                  </w:rPrChange>
                                </w:rPr>
                              </w:pPr>
                              <w:r>
                                <w:rPr>
                                  <w:sz w:val="16"/>
                                  <w:szCs w:val="16"/>
                                </w:rPr>
                                <w:t>12</w:t>
                              </w:r>
                            </w:p>
                          </w:tc>
                          <w:tc>
                            <w:tcPr>
                              <w:tcW w:w="360" w:type="dxa"/>
                              <w:tcBorders>
                                <w:top w:val="nil"/>
                                <w:left w:val="nil"/>
                                <w:bottom w:val="single" w:sz="4" w:space="0" w:color="auto"/>
                                <w:right w:val="nil"/>
                              </w:tcBorders>
                            </w:tcPr>
                            <w:p w14:paraId="499CA73A" w14:textId="44170DE3" w:rsidR="00170724" w:rsidRPr="003344AD" w:rsidRDefault="00170724" w:rsidP="00C72512">
                              <w:pPr>
                                <w:rPr>
                                  <w:sz w:val="16"/>
                                  <w:szCs w:val="16"/>
                                  <w:rPrChange w:id="539" w:author="Alex Lorimer" w:date="2016-01-19T19:10:00Z">
                                    <w:rPr/>
                                  </w:rPrChange>
                                </w:rPr>
                              </w:pPr>
                              <w:r>
                                <w:rPr>
                                  <w:sz w:val="16"/>
                                  <w:szCs w:val="16"/>
                                </w:rPr>
                                <w:t>13</w:t>
                              </w:r>
                            </w:p>
                          </w:tc>
                          <w:tc>
                            <w:tcPr>
                              <w:tcW w:w="360" w:type="dxa"/>
                              <w:tcBorders>
                                <w:top w:val="nil"/>
                                <w:left w:val="nil"/>
                                <w:bottom w:val="single" w:sz="4" w:space="0" w:color="auto"/>
                                <w:right w:val="nil"/>
                              </w:tcBorders>
                            </w:tcPr>
                            <w:p w14:paraId="19C847D2" w14:textId="1E2158DF" w:rsidR="00170724" w:rsidRPr="003344AD" w:rsidRDefault="00170724" w:rsidP="00C72512">
                              <w:pPr>
                                <w:rPr>
                                  <w:sz w:val="16"/>
                                  <w:szCs w:val="16"/>
                                  <w:rPrChange w:id="540" w:author="Alex Lorimer" w:date="2016-01-19T19:10:00Z">
                                    <w:rPr/>
                                  </w:rPrChange>
                                </w:rPr>
                              </w:pPr>
                              <w:r>
                                <w:rPr>
                                  <w:sz w:val="16"/>
                                  <w:szCs w:val="16"/>
                                </w:rPr>
                                <w:t>14</w:t>
                              </w:r>
                            </w:p>
                          </w:tc>
                          <w:tc>
                            <w:tcPr>
                              <w:tcW w:w="360" w:type="dxa"/>
                              <w:tcBorders>
                                <w:top w:val="nil"/>
                                <w:left w:val="nil"/>
                                <w:bottom w:val="single" w:sz="4" w:space="0" w:color="auto"/>
                                <w:right w:val="nil"/>
                              </w:tcBorders>
                            </w:tcPr>
                            <w:p w14:paraId="3377FE69" w14:textId="44A5269D" w:rsidR="00170724" w:rsidRPr="003344AD" w:rsidRDefault="00170724" w:rsidP="00C72512">
                              <w:pPr>
                                <w:rPr>
                                  <w:sz w:val="16"/>
                                  <w:szCs w:val="16"/>
                                  <w:rPrChange w:id="541" w:author="Alex Lorimer" w:date="2016-01-19T19:10:00Z">
                                    <w:rPr/>
                                  </w:rPrChange>
                                </w:rPr>
                              </w:pPr>
                              <w:r>
                                <w:rPr>
                                  <w:sz w:val="16"/>
                                  <w:szCs w:val="16"/>
                                </w:rPr>
                                <w:t>15</w:t>
                              </w:r>
                            </w:p>
                          </w:tc>
                          <w:tc>
                            <w:tcPr>
                              <w:tcW w:w="360" w:type="dxa"/>
                              <w:tcBorders>
                                <w:top w:val="nil"/>
                                <w:left w:val="nil"/>
                                <w:bottom w:val="single" w:sz="4" w:space="0" w:color="auto"/>
                                <w:right w:val="nil"/>
                              </w:tcBorders>
                            </w:tcPr>
                            <w:p w14:paraId="1D67C1B0" w14:textId="089DBB9D" w:rsidR="00170724" w:rsidRPr="003344AD" w:rsidRDefault="00170724" w:rsidP="00C72512">
                              <w:pPr>
                                <w:rPr>
                                  <w:sz w:val="16"/>
                                  <w:szCs w:val="16"/>
                                  <w:rPrChange w:id="542" w:author="Alex Lorimer" w:date="2016-01-19T19:10:00Z">
                                    <w:rPr/>
                                  </w:rPrChange>
                                </w:rPr>
                              </w:pPr>
                              <w:r>
                                <w:rPr>
                                  <w:sz w:val="16"/>
                                  <w:szCs w:val="16"/>
                                </w:rPr>
                                <w:t>16</w:t>
                              </w:r>
                            </w:p>
                          </w:tc>
                          <w:tc>
                            <w:tcPr>
                              <w:tcW w:w="360" w:type="dxa"/>
                              <w:tcBorders>
                                <w:top w:val="nil"/>
                                <w:left w:val="nil"/>
                                <w:bottom w:val="single" w:sz="4" w:space="0" w:color="auto"/>
                                <w:right w:val="nil"/>
                              </w:tcBorders>
                            </w:tcPr>
                            <w:p w14:paraId="307E319D" w14:textId="119EB15B" w:rsidR="00170724" w:rsidRPr="003344AD" w:rsidRDefault="00170724" w:rsidP="00C72512">
                              <w:pPr>
                                <w:rPr>
                                  <w:sz w:val="16"/>
                                  <w:szCs w:val="16"/>
                                  <w:rPrChange w:id="543" w:author="Alex Lorimer" w:date="2016-01-19T19:10:00Z">
                                    <w:rPr/>
                                  </w:rPrChange>
                                </w:rPr>
                              </w:pPr>
                              <w:r>
                                <w:rPr>
                                  <w:sz w:val="16"/>
                                  <w:szCs w:val="16"/>
                                </w:rPr>
                                <w:t>17</w:t>
                              </w:r>
                            </w:p>
                          </w:tc>
                          <w:tc>
                            <w:tcPr>
                              <w:tcW w:w="360" w:type="dxa"/>
                              <w:tcBorders>
                                <w:top w:val="nil"/>
                                <w:left w:val="nil"/>
                                <w:bottom w:val="single" w:sz="4" w:space="0" w:color="auto"/>
                                <w:right w:val="nil"/>
                              </w:tcBorders>
                            </w:tcPr>
                            <w:p w14:paraId="7442221C" w14:textId="68BF9BD2" w:rsidR="00170724" w:rsidRPr="003344AD" w:rsidRDefault="00170724" w:rsidP="00C72512">
                              <w:pPr>
                                <w:rPr>
                                  <w:sz w:val="16"/>
                                  <w:szCs w:val="16"/>
                                  <w:rPrChange w:id="544" w:author="Alex Lorimer" w:date="2016-01-19T19:10:00Z">
                                    <w:rPr/>
                                  </w:rPrChange>
                                </w:rPr>
                              </w:pPr>
                              <w:r>
                                <w:rPr>
                                  <w:sz w:val="16"/>
                                  <w:szCs w:val="16"/>
                                </w:rPr>
                                <w:t>18</w:t>
                              </w:r>
                            </w:p>
                          </w:tc>
                          <w:tc>
                            <w:tcPr>
                              <w:tcW w:w="360" w:type="dxa"/>
                              <w:tcBorders>
                                <w:top w:val="nil"/>
                                <w:left w:val="nil"/>
                                <w:bottom w:val="single" w:sz="4" w:space="0" w:color="auto"/>
                                <w:right w:val="nil"/>
                              </w:tcBorders>
                            </w:tcPr>
                            <w:p w14:paraId="2823705A" w14:textId="69C0E36E" w:rsidR="00170724" w:rsidRPr="003344AD" w:rsidRDefault="00170724" w:rsidP="00C72512">
                              <w:pPr>
                                <w:rPr>
                                  <w:sz w:val="16"/>
                                  <w:szCs w:val="16"/>
                                  <w:rPrChange w:id="545" w:author="Alex Lorimer" w:date="2016-01-19T19:10:00Z">
                                    <w:rPr/>
                                  </w:rPrChange>
                                </w:rPr>
                              </w:pPr>
                              <w:r>
                                <w:rPr>
                                  <w:sz w:val="16"/>
                                  <w:szCs w:val="16"/>
                                </w:rPr>
                                <w:t>19</w:t>
                              </w:r>
                            </w:p>
                          </w:tc>
                          <w:tc>
                            <w:tcPr>
                              <w:tcW w:w="360" w:type="dxa"/>
                              <w:tcBorders>
                                <w:top w:val="nil"/>
                                <w:left w:val="nil"/>
                                <w:bottom w:val="single" w:sz="4" w:space="0" w:color="auto"/>
                                <w:right w:val="nil"/>
                              </w:tcBorders>
                            </w:tcPr>
                            <w:p w14:paraId="729A00FD" w14:textId="2090F712" w:rsidR="00170724" w:rsidRPr="003344AD" w:rsidRDefault="00170724" w:rsidP="00C72512">
                              <w:pPr>
                                <w:rPr>
                                  <w:sz w:val="16"/>
                                  <w:szCs w:val="16"/>
                                  <w:rPrChange w:id="546" w:author="Alex Lorimer" w:date="2016-01-19T19:10:00Z">
                                    <w:rPr/>
                                  </w:rPrChange>
                                </w:rPr>
                              </w:pPr>
                              <w:r>
                                <w:rPr>
                                  <w:sz w:val="16"/>
                                  <w:szCs w:val="16"/>
                                </w:rPr>
                                <w:t>20</w:t>
                              </w:r>
                            </w:p>
                          </w:tc>
                          <w:tc>
                            <w:tcPr>
                              <w:tcW w:w="360" w:type="dxa"/>
                              <w:tcBorders>
                                <w:top w:val="nil"/>
                                <w:left w:val="nil"/>
                                <w:bottom w:val="single" w:sz="4" w:space="0" w:color="auto"/>
                                <w:right w:val="nil"/>
                              </w:tcBorders>
                            </w:tcPr>
                            <w:p w14:paraId="1924D104" w14:textId="1F0F6D6A" w:rsidR="00170724" w:rsidRPr="003344AD" w:rsidRDefault="00170724" w:rsidP="00C72512">
                              <w:pPr>
                                <w:rPr>
                                  <w:sz w:val="16"/>
                                  <w:szCs w:val="16"/>
                                  <w:rPrChange w:id="547" w:author="Alex Lorimer" w:date="2016-01-19T19:10:00Z">
                                    <w:rPr/>
                                  </w:rPrChange>
                                </w:rPr>
                              </w:pPr>
                              <w:r>
                                <w:rPr>
                                  <w:sz w:val="16"/>
                                  <w:szCs w:val="16"/>
                                </w:rPr>
                                <w:t>21</w:t>
                              </w:r>
                            </w:p>
                          </w:tc>
                          <w:tc>
                            <w:tcPr>
                              <w:tcW w:w="360" w:type="dxa"/>
                              <w:tcBorders>
                                <w:top w:val="nil"/>
                                <w:left w:val="nil"/>
                                <w:bottom w:val="single" w:sz="4" w:space="0" w:color="auto"/>
                                <w:right w:val="nil"/>
                              </w:tcBorders>
                            </w:tcPr>
                            <w:p w14:paraId="34733788" w14:textId="4B48D07D" w:rsidR="00170724" w:rsidRPr="003344AD" w:rsidRDefault="00170724" w:rsidP="00C72512">
                              <w:pPr>
                                <w:rPr>
                                  <w:sz w:val="16"/>
                                  <w:szCs w:val="16"/>
                                  <w:rPrChange w:id="548" w:author="Alex Lorimer" w:date="2016-01-19T19:10:00Z">
                                    <w:rPr/>
                                  </w:rPrChange>
                                </w:rPr>
                              </w:pPr>
                              <w:r>
                                <w:rPr>
                                  <w:sz w:val="16"/>
                                  <w:szCs w:val="16"/>
                                </w:rPr>
                                <w:t>22</w:t>
                              </w:r>
                            </w:p>
                          </w:tc>
                          <w:tc>
                            <w:tcPr>
                              <w:tcW w:w="360" w:type="dxa"/>
                              <w:tcBorders>
                                <w:top w:val="nil"/>
                                <w:left w:val="nil"/>
                                <w:bottom w:val="nil"/>
                                <w:right w:val="nil"/>
                              </w:tcBorders>
                            </w:tcPr>
                            <w:p w14:paraId="43263545" w14:textId="373BCC48" w:rsidR="00170724" w:rsidRPr="003344AD" w:rsidRDefault="00170724" w:rsidP="00C72512">
                              <w:pPr>
                                <w:rPr>
                                  <w:sz w:val="16"/>
                                  <w:szCs w:val="16"/>
                                  <w:rPrChange w:id="549" w:author="Alex Lorimer" w:date="2016-01-19T19:10:00Z">
                                    <w:rPr/>
                                  </w:rPrChange>
                                </w:rPr>
                              </w:pPr>
                            </w:p>
                          </w:tc>
                          <w:tc>
                            <w:tcPr>
                              <w:tcW w:w="360" w:type="dxa"/>
                              <w:tcBorders>
                                <w:top w:val="nil"/>
                                <w:left w:val="nil"/>
                                <w:bottom w:val="single" w:sz="4" w:space="0" w:color="auto"/>
                                <w:right w:val="nil"/>
                              </w:tcBorders>
                            </w:tcPr>
                            <w:p w14:paraId="2BD6823E" w14:textId="77777777" w:rsidR="00170724" w:rsidRPr="003344AD" w:rsidRDefault="00170724" w:rsidP="00C72512">
                              <w:pPr>
                                <w:rPr>
                                  <w:sz w:val="16"/>
                                  <w:szCs w:val="16"/>
                                  <w:rPrChange w:id="550" w:author="Alex Lorimer" w:date="2016-01-19T19:10:00Z">
                                    <w:rPr/>
                                  </w:rPrChange>
                                </w:rPr>
                              </w:pPr>
                            </w:p>
                          </w:tc>
                          <w:tc>
                            <w:tcPr>
                              <w:tcW w:w="360" w:type="dxa"/>
                              <w:tcBorders>
                                <w:top w:val="nil"/>
                                <w:left w:val="nil"/>
                                <w:bottom w:val="single" w:sz="4" w:space="0" w:color="auto"/>
                                <w:right w:val="nil"/>
                              </w:tcBorders>
                            </w:tcPr>
                            <w:p w14:paraId="5F4F46C2" w14:textId="77777777" w:rsidR="00170724" w:rsidRPr="003344AD" w:rsidRDefault="00170724" w:rsidP="00C72512">
                              <w:pPr>
                                <w:rPr>
                                  <w:sz w:val="16"/>
                                  <w:szCs w:val="16"/>
                                  <w:rPrChange w:id="551" w:author="Alex Lorimer" w:date="2016-01-19T19:10:00Z">
                                    <w:rPr/>
                                  </w:rPrChange>
                                </w:rPr>
                              </w:pPr>
                            </w:p>
                          </w:tc>
                          <w:tc>
                            <w:tcPr>
                              <w:tcW w:w="360" w:type="dxa"/>
                              <w:tcBorders>
                                <w:top w:val="nil"/>
                                <w:left w:val="nil"/>
                                <w:bottom w:val="single" w:sz="4" w:space="0" w:color="auto"/>
                                <w:right w:val="nil"/>
                              </w:tcBorders>
                            </w:tcPr>
                            <w:p w14:paraId="7F5A7031" w14:textId="77777777" w:rsidR="00170724" w:rsidRPr="003344AD" w:rsidRDefault="00170724" w:rsidP="00C72512">
                              <w:pPr>
                                <w:rPr>
                                  <w:sz w:val="16"/>
                                  <w:szCs w:val="16"/>
                                  <w:rPrChange w:id="552" w:author="Alex Lorimer" w:date="2016-01-19T19:10:00Z">
                                    <w:rPr/>
                                  </w:rPrChange>
                                </w:rPr>
                              </w:pPr>
                            </w:p>
                          </w:tc>
                          <w:tc>
                            <w:tcPr>
                              <w:tcW w:w="360" w:type="dxa"/>
                              <w:tcBorders>
                                <w:top w:val="nil"/>
                                <w:left w:val="nil"/>
                                <w:bottom w:val="single" w:sz="4" w:space="0" w:color="auto"/>
                                <w:right w:val="nil"/>
                              </w:tcBorders>
                            </w:tcPr>
                            <w:p w14:paraId="4B8F0156" w14:textId="77777777" w:rsidR="00170724" w:rsidRPr="003344AD" w:rsidRDefault="00170724" w:rsidP="00C72512">
                              <w:pPr>
                                <w:rPr>
                                  <w:sz w:val="16"/>
                                  <w:szCs w:val="16"/>
                                  <w:rPrChange w:id="553" w:author="Alex Lorimer" w:date="2016-01-19T19:10:00Z">
                                    <w:rPr/>
                                  </w:rPrChange>
                                </w:rPr>
                              </w:pPr>
                            </w:p>
                          </w:tc>
                          <w:tc>
                            <w:tcPr>
                              <w:tcW w:w="360" w:type="dxa"/>
                              <w:tcBorders>
                                <w:top w:val="nil"/>
                                <w:left w:val="nil"/>
                                <w:bottom w:val="single" w:sz="4" w:space="0" w:color="auto"/>
                                <w:right w:val="nil"/>
                              </w:tcBorders>
                            </w:tcPr>
                            <w:p w14:paraId="48330BB2" w14:textId="77777777" w:rsidR="00170724" w:rsidRPr="003344AD" w:rsidRDefault="00170724" w:rsidP="00C72512">
                              <w:pPr>
                                <w:rPr>
                                  <w:sz w:val="16"/>
                                  <w:szCs w:val="16"/>
                                  <w:rPrChange w:id="554" w:author="Alex Lorimer" w:date="2016-01-19T19:10:00Z">
                                    <w:rPr/>
                                  </w:rPrChange>
                                </w:rPr>
                              </w:pPr>
                            </w:p>
                          </w:tc>
                          <w:tc>
                            <w:tcPr>
                              <w:tcW w:w="360" w:type="dxa"/>
                              <w:tcBorders>
                                <w:top w:val="nil"/>
                                <w:left w:val="nil"/>
                                <w:bottom w:val="single" w:sz="4" w:space="0" w:color="auto"/>
                                <w:right w:val="nil"/>
                              </w:tcBorders>
                            </w:tcPr>
                            <w:p w14:paraId="69548221" w14:textId="77777777" w:rsidR="00170724" w:rsidRPr="003344AD" w:rsidRDefault="00170724" w:rsidP="00C72512">
                              <w:pPr>
                                <w:rPr>
                                  <w:sz w:val="16"/>
                                  <w:szCs w:val="16"/>
                                  <w:rPrChange w:id="555" w:author="Alex Lorimer" w:date="2016-01-19T19:10:00Z">
                                    <w:rPr/>
                                  </w:rPrChange>
                                </w:rPr>
                              </w:pPr>
                            </w:p>
                          </w:tc>
                          <w:tc>
                            <w:tcPr>
                              <w:tcW w:w="360" w:type="dxa"/>
                              <w:tcBorders>
                                <w:top w:val="nil"/>
                                <w:left w:val="nil"/>
                                <w:bottom w:val="single" w:sz="4" w:space="0" w:color="auto"/>
                                <w:right w:val="nil"/>
                              </w:tcBorders>
                            </w:tcPr>
                            <w:p w14:paraId="6A111D5A" w14:textId="77777777" w:rsidR="00170724" w:rsidRPr="003344AD" w:rsidRDefault="00170724" w:rsidP="00C72512">
                              <w:pPr>
                                <w:rPr>
                                  <w:sz w:val="16"/>
                                  <w:szCs w:val="16"/>
                                  <w:rPrChange w:id="556" w:author="Alex Lorimer" w:date="2016-01-19T19:10:00Z">
                                    <w:rPr/>
                                  </w:rPrChange>
                                </w:rPr>
                              </w:pPr>
                            </w:p>
                          </w:tc>
                          <w:tc>
                            <w:tcPr>
                              <w:tcW w:w="360" w:type="dxa"/>
                              <w:tcBorders>
                                <w:top w:val="nil"/>
                                <w:left w:val="nil"/>
                                <w:bottom w:val="single" w:sz="4" w:space="0" w:color="auto"/>
                                <w:right w:val="nil"/>
                              </w:tcBorders>
                            </w:tcPr>
                            <w:p w14:paraId="2D9FFF15" w14:textId="77777777" w:rsidR="00170724" w:rsidRPr="003344AD" w:rsidRDefault="00170724" w:rsidP="00C72512">
                              <w:pPr>
                                <w:rPr>
                                  <w:sz w:val="16"/>
                                  <w:szCs w:val="16"/>
                                  <w:rPrChange w:id="557" w:author="Alex Lorimer" w:date="2016-01-19T19:10:00Z">
                                    <w:rPr/>
                                  </w:rPrChange>
                                </w:rPr>
                              </w:pPr>
                            </w:p>
                          </w:tc>
                        </w:tr>
                        <w:tr w:rsidR="00170724" w14:paraId="66F2A3E5" w14:textId="77777777" w:rsidTr="000800E0">
                          <w:tc>
                            <w:tcPr>
                              <w:tcW w:w="360" w:type="dxa"/>
                              <w:tcBorders>
                                <w:top w:val="nil"/>
                                <w:left w:val="nil"/>
                                <w:bottom w:val="nil"/>
                                <w:right w:val="single" w:sz="4" w:space="0" w:color="auto"/>
                              </w:tcBorders>
                            </w:tcPr>
                            <w:p w14:paraId="7E665868" w14:textId="22CC68E9" w:rsidR="00170724" w:rsidRPr="000800E0" w:rsidRDefault="00170724" w:rsidP="00C72512">
                              <w:pPr>
                                <w:rPr>
                                  <w:sz w:val="16"/>
                                  <w:szCs w:val="16"/>
                                </w:rPr>
                              </w:pPr>
                              <w:r>
                                <w:rPr>
                                  <w:sz w:val="16"/>
                                  <w:szCs w:val="16"/>
                                </w:rPr>
                                <w:t>0</w:t>
                              </w:r>
                            </w:p>
                          </w:tc>
                          <w:tc>
                            <w:tcPr>
                              <w:tcW w:w="360" w:type="dxa"/>
                              <w:tcBorders>
                                <w:top w:val="single" w:sz="4" w:space="0" w:color="auto"/>
                                <w:left w:val="single" w:sz="4" w:space="0" w:color="auto"/>
                              </w:tcBorders>
                            </w:tcPr>
                            <w:p w14:paraId="375A86CB" w14:textId="77777777" w:rsidR="00170724" w:rsidRDefault="00170724" w:rsidP="00C72512"/>
                          </w:tc>
                          <w:tc>
                            <w:tcPr>
                              <w:tcW w:w="360" w:type="dxa"/>
                              <w:tcBorders>
                                <w:top w:val="single" w:sz="4" w:space="0" w:color="auto"/>
                              </w:tcBorders>
                            </w:tcPr>
                            <w:p w14:paraId="26F1DAB6" w14:textId="77777777" w:rsidR="00170724" w:rsidRDefault="00170724" w:rsidP="00C72512"/>
                          </w:tc>
                          <w:tc>
                            <w:tcPr>
                              <w:tcW w:w="360" w:type="dxa"/>
                              <w:tcBorders>
                                <w:top w:val="single" w:sz="4" w:space="0" w:color="auto"/>
                              </w:tcBorders>
                            </w:tcPr>
                            <w:p w14:paraId="27603E1A" w14:textId="77777777" w:rsidR="00170724" w:rsidRDefault="00170724" w:rsidP="00C72512"/>
                          </w:tc>
                          <w:tc>
                            <w:tcPr>
                              <w:tcW w:w="360" w:type="dxa"/>
                              <w:tcBorders>
                                <w:top w:val="single" w:sz="4" w:space="0" w:color="auto"/>
                              </w:tcBorders>
                            </w:tcPr>
                            <w:p w14:paraId="323B37F3" w14:textId="77777777" w:rsidR="00170724" w:rsidRDefault="00170724" w:rsidP="00C72512"/>
                          </w:tc>
                          <w:tc>
                            <w:tcPr>
                              <w:tcW w:w="360" w:type="dxa"/>
                              <w:tcBorders>
                                <w:top w:val="single" w:sz="4" w:space="0" w:color="auto"/>
                              </w:tcBorders>
                            </w:tcPr>
                            <w:p w14:paraId="24DE2A37" w14:textId="77777777" w:rsidR="00170724" w:rsidRDefault="00170724" w:rsidP="00C72512"/>
                          </w:tc>
                          <w:tc>
                            <w:tcPr>
                              <w:tcW w:w="360" w:type="dxa"/>
                              <w:tcBorders>
                                <w:top w:val="single" w:sz="4" w:space="0" w:color="auto"/>
                              </w:tcBorders>
                            </w:tcPr>
                            <w:p w14:paraId="7A0637A6" w14:textId="77777777" w:rsidR="00170724" w:rsidRDefault="00170724" w:rsidP="00C72512"/>
                          </w:tc>
                          <w:tc>
                            <w:tcPr>
                              <w:tcW w:w="360" w:type="dxa"/>
                              <w:tcBorders>
                                <w:top w:val="single" w:sz="4" w:space="0" w:color="auto"/>
                              </w:tcBorders>
                            </w:tcPr>
                            <w:p w14:paraId="5B91D9EF" w14:textId="77777777" w:rsidR="00170724" w:rsidRDefault="00170724" w:rsidP="00C72512"/>
                          </w:tc>
                          <w:tc>
                            <w:tcPr>
                              <w:tcW w:w="360" w:type="dxa"/>
                              <w:tcBorders>
                                <w:top w:val="single" w:sz="4" w:space="0" w:color="auto"/>
                              </w:tcBorders>
                            </w:tcPr>
                            <w:p w14:paraId="05627EC5" w14:textId="77777777" w:rsidR="00170724" w:rsidRDefault="00170724" w:rsidP="00C72512"/>
                          </w:tc>
                          <w:tc>
                            <w:tcPr>
                              <w:tcW w:w="360" w:type="dxa"/>
                              <w:tcBorders>
                                <w:top w:val="single" w:sz="4" w:space="0" w:color="auto"/>
                              </w:tcBorders>
                            </w:tcPr>
                            <w:p w14:paraId="2EA5EFFC" w14:textId="77777777" w:rsidR="00170724" w:rsidRDefault="00170724" w:rsidP="00C72512"/>
                          </w:tc>
                          <w:tc>
                            <w:tcPr>
                              <w:tcW w:w="360" w:type="dxa"/>
                              <w:tcBorders>
                                <w:top w:val="single" w:sz="4" w:space="0" w:color="auto"/>
                              </w:tcBorders>
                            </w:tcPr>
                            <w:p w14:paraId="2EF454AA" w14:textId="77777777" w:rsidR="00170724" w:rsidRDefault="00170724" w:rsidP="00C72512"/>
                          </w:tc>
                          <w:tc>
                            <w:tcPr>
                              <w:tcW w:w="360" w:type="dxa"/>
                              <w:tcBorders>
                                <w:top w:val="single" w:sz="4" w:space="0" w:color="auto"/>
                              </w:tcBorders>
                            </w:tcPr>
                            <w:p w14:paraId="6E60C77C" w14:textId="77777777" w:rsidR="00170724" w:rsidRDefault="00170724" w:rsidP="00C72512"/>
                          </w:tc>
                          <w:tc>
                            <w:tcPr>
                              <w:tcW w:w="360" w:type="dxa"/>
                              <w:tcBorders>
                                <w:top w:val="single" w:sz="4" w:space="0" w:color="auto"/>
                              </w:tcBorders>
                            </w:tcPr>
                            <w:p w14:paraId="11D1D610" w14:textId="77777777" w:rsidR="00170724" w:rsidRDefault="00170724" w:rsidP="00C72512"/>
                          </w:tc>
                          <w:tc>
                            <w:tcPr>
                              <w:tcW w:w="360" w:type="dxa"/>
                              <w:tcBorders>
                                <w:top w:val="single" w:sz="4" w:space="0" w:color="auto"/>
                              </w:tcBorders>
                            </w:tcPr>
                            <w:p w14:paraId="3A0DDA96" w14:textId="77777777" w:rsidR="00170724" w:rsidRDefault="00170724" w:rsidP="00C72512"/>
                          </w:tc>
                          <w:tc>
                            <w:tcPr>
                              <w:tcW w:w="360" w:type="dxa"/>
                              <w:tcBorders>
                                <w:top w:val="single" w:sz="4" w:space="0" w:color="auto"/>
                              </w:tcBorders>
                            </w:tcPr>
                            <w:p w14:paraId="40877DDD" w14:textId="77777777" w:rsidR="00170724" w:rsidRDefault="00170724" w:rsidP="00C72512"/>
                          </w:tc>
                          <w:tc>
                            <w:tcPr>
                              <w:tcW w:w="360" w:type="dxa"/>
                              <w:tcBorders>
                                <w:top w:val="single" w:sz="4" w:space="0" w:color="auto"/>
                              </w:tcBorders>
                            </w:tcPr>
                            <w:p w14:paraId="28F46B2B" w14:textId="77777777" w:rsidR="00170724" w:rsidRDefault="00170724" w:rsidP="00C72512"/>
                          </w:tc>
                          <w:tc>
                            <w:tcPr>
                              <w:tcW w:w="360" w:type="dxa"/>
                              <w:tcBorders>
                                <w:top w:val="single" w:sz="4" w:space="0" w:color="auto"/>
                              </w:tcBorders>
                            </w:tcPr>
                            <w:p w14:paraId="43C008F8" w14:textId="77777777" w:rsidR="00170724" w:rsidRDefault="00170724" w:rsidP="00C72512"/>
                          </w:tc>
                          <w:tc>
                            <w:tcPr>
                              <w:tcW w:w="360" w:type="dxa"/>
                              <w:tcBorders>
                                <w:top w:val="single" w:sz="4" w:space="0" w:color="auto"/>
                              </w:tcBorders>
                            </w:tcPr>
                            <w:p w14:paraId="3924DC59" w14:textId="77777777" w:rsidR="00170724" w:rsidRDefault="00170724" w:rsidP="00C72512"/>
                          </w:tc>
                          <w:tc>
                            <w:tcPr>
                              <w:tcW w:w="360" w:type="dxa"/>
                              <w:tcBorders>
                                <w:top w:val="single" w:sz="4" w:space="0" w:color="auto"/>
                              </w:tcBorders>
                            </w:tcPr>
                            <w:p w14:paraId="56261C65" w14:textId="77777777" w:rsidR="00170724" w:rsidRDefault="00170724" w:rsidP="00C72512"/>
                          </w:tc>
                          <w:tc>
                            <w:tcPr>
                              <w:tcW w:w="360" w:type="dxa"/>
                              <w:tcBorders>
                                <w:top w:val="single" w:sz="4" w:space="0" w:color="auto"/>
                              </w:tcBorders>
                            </w:tcPr>
                            <w:p w14:paraId="0F1C3546" w14:textId="77777777" w:rsidR="00170724" w:rsidRDefault="00170724" w:rsidP="00C72512"/>
                          </w:tc>
                          <w:tc>
                            <w:tcPr>
                              <w:tcW w:w="360" w:type="dxa"/>
                              <w:tcBorders>
                                <w:top w:val="single" w:sz="4" w:space="0" w:color="auto"/>
                              </w:tcBorders>
                            </w:tcPr>
                            <w:p w14:paraId="48346518" w14:textId="77777777" w:rsidR="00170724" w:rsidRDefault="00170724" w:rsidP="00C72512"/>
                          </w:tc>
                          <w:tc>
                            <w:tcPr>
                              <w:tcW w:w="360" w:type="dxa"/>
                              <w:tcBorders>
                                <w:top w:val="single" w:sz="4" w:space="0" w:color="auto"/>
                              </w:tcBorders>
                            </w:tcPr>
                            <w:p w14:paraId="1D171912" w14:textId="77777777" w:rsidR="00170724" w:rsidRDefault="00170724" w:rsidP="00C72512"/>
                          </w:tc>
                          <w:tc>
                            <w:tcPr>
                              <w:tcW w:w="360" w:type="dxa"/>
                              <w:tcBorders>
                                <w:top w:val="single" w:sz="4" w:space="0" w:color="auto"/>
                                <w:right w:val="single" w:sz="4" w:space="0" w:color="auto"/>
                              </w:tcBorders>
                            </w:tcPr>
                            <w:p w14:paraId="1A2988BB" w14:textId="77777777" w:rsidR="00170724" w:rsidRDefault="00170724" w:rsidP="00C72512"/>
                          </w:tc>
                          <w:tc>
                            <w:tcPr>
                              <w:tcW w:w="360" w:type="dxa"/>
                              <w:tcBorders>
                                <w:top w:val="nil"/>
                                <w:left w:val="single" w:sz="4" w:space="0" w:color="auto"/>
                                <w:bottom w:val="nil"/>
                                <w:right w:val="nil"/>
                              </w:tcBorders>
                            </w:tcPr>
                            <w:p w14:paraId="466F2275" w14:textId="77777777" w:rsidR="00170724" w:rsidRDefault="00170724" w:rsidP="00C72512"/>
                          </w:tc>
                          <w:tc>
                            <w:tcPr>
                              <w:tcW w:w="360" w:type="dxa"/>
                              <w:tcBorders>
                                <w:top w:val="single" w:sz="4" w:space="0" w:color="auto"/>
                                <w:left w:val="nil"/>
                              </w:tcBorders>
                            </w:tcPr>
                            <w:p w14:paraId="3089C902" w14:textId="77777777" w:rsidR="00170724" w:rsidRDefault="00170724" w:rsidP="00C72512"/>
                          </w:tc>
                          <w:tc>
                            <w:tcPr>
                              <w:tcW w:w="360" w:type="dxa"/>
                              <w:tcBorders>
                                <w:top w:val="single" w:sz="4" w:space="0" w:color="auto"/>
                              </w:tcBorders>
                            </w:tcPr>
                            <w:p w14:paraId="30F117C9" w14:textId="77777777" w:rsidR="00170724" w:rsidRDefault="00170724" w:rsidP="00C72512"/>
                          </w:tc>
                          <w:tc>
                            <w:tcPr>
                              <w:tcW w:w="360" w:type="dxa"/>
                              <w:tcBorders>
                                <w:top w:val="single" w:sz="4" w:space="0" w:color="auto"/>
                              </w:tcBorders>
                            </w:tcPr>
                            <w:p w14:paraId="2C2A4D7E" w14:textId="77777777" w:rsidR="00170724" w:rsidRDefault="00170724" w:rsidP="00C72512"/>
                          </w:tc>
                          <w:tc>
                            <w:tcPr>
                              <w:tcW w:w="360" w:type="dxa"/>
                              <w:tcBorders>
                                <w:top w:val="single" w:sz="4" w:space="0" w:color="auto"/>
                              </w:tcBorders>
                            </w:tcPr>
                            <w:p w14:paraId="6DEB9B95" w14:textId="77777777" w:rsidR="00170724" w:rsidRDefault="00170724" w:rsidP="00C72512"/>
                          </w:tc>
                          <w:tc>
                            <w:tcPr>
                              <w:tcW w:w="360" w:type="dxa"/>
                              <w:tcBorders>
                                <w:top w:val="single" w:sz="4" w:space="0" w:color="auto"/>
                              </w:tcBorders>
                            </w:tcPr>
                            <w:p w14:paraId="02BCA7E8" w14:textId="77777777" w:rsidR="00170724" w:rsidRDefault="00170724" w:rsidP="00C72512"/>
                          </w:tc>
                          <w:tc>
                            <w:tcPr>
                              <w:tcW w:w="360" w:type="dxa"/>
                              <w:tcBorders>
                                <w:top w:val="single" w:sz="4" w:space="0" w:color="auto"/>
                              </w:tcBorders>
                            </w:tcPr>
                            <w:p w14:paraId="1A821DAA" w14:textId="77777777" w:rsidR="00170724" w:rsidRDefault="00170724" w:rsidP="00C72512"/>
                          </w:tc>
                          <w:tc>
                            <w:tcPr>
                              <w:tcW w:w="360" w:type="dxa"/>
                              <w:tcBorders>
                                <w:top w:val="single" w:sz="4" w:space="0" w:color="auto"/>
                              </w:tcBorders>
                            </w:tcPr>
                            <w:p w14:paraId="0CB8C6F3" w14:textId="77777777" w:rsidR="00170724" w:rsidRDefault="00170724" w:rsidP="00C72512"/>
                          </w:tc>
                          <w:tc>
                            <w:tcPr>
                              <w:tcW w:w="360" w:type="dxa"/>
                              <w:tcBorders>
                                <w:top w:val="single" w:sz="4" w:space="0" w:color="auto"/>
                              </w:tcBorders>
                            </w:tcPr>
                            <w:p w14:paraId="27B507A2" w14:textId="77777777" w:rsidR="00170724" w:rsidRDefault="00170724" w:rsidP="00C72512"/>
                          </w:tc>
                        </w:tr>
                        <w:tr w:rsidR="00170724" w14:paraId="19CD7F22" w14:textId="77777777" w:rsidTr="000800E0">
                          <w:tc>
                            <w:tcPr>
                              <w:tcW w:w="360" w:type="dxa"/>
                              <w:tcBorders>
                                <w:top w:val="nil"/>
                                <w:left w:val="nil"/>
                                <w:bottom w:val="nil"/>
                                <w:right w:val="single" w:sz="4" w:space="0" w:color="auto"/>
                              </w:tcBorders>
                            </w:tcPr>
                            <w:p w14:paraId="0586846D" w14:textId="24199429" w:rsidR="00170724" w:rsidRPr="005247ED" w:rsidRDefault="00170724" w:rsidP="00C72512">
                              <w:pPr>
                                <w:rPr>
                                  <w:sz w:val="16"/>
                                  <w:szCs w:val="16"/>
                                  <w:rPrChange w:id="558" w:author="Alex Lorimer" w:date="2016-01-19T19:13:00Z">
                                    <w:rPr/>
                                  </w:rPrChange>
                                </w:rPr>
                              </w:pPr>
                              <w:r>
                                <w:rPr>
                                  <w:sz w:val="16"/>
                                  <w:szCs w:val="16"/>
                                </w:rPr>
                                <w:t>1</w:t>
                              </w:r>
                            </w:p>
                          </w:tc>
                          <w:tc>
                            <w:tcPr>
                              <w:tcW w:w="360" w:type="dxa"/>
                              <w:tcBorders>
                                <w:left w:val="single" w:sz="4" w:space="0" w:color="auto"/>
                              </w:tcBorders>
                            </w:tcPr>
                            <w:p w14:paraId="14930338" w14:textId="77777777" w:rsidR="00170724" w:rsidRDefault="00170724" w:rsidP="00C72512"/>
                          </w:tc>
                          <w:tc>
                            <w:tcPr>
                              <w:tcW w:w="360" w:type="dxa"/>
                            </w:tcPr>
                            <w:p w14:paraId="66EF48F8" w14:textId="77777777" w:rsidR="00170724" w:rsidRDefault="00170724" w:rsidP="00C72512"/>
                          </w:tc>
                          <w:tc>
                            <w:tcPr>
                              <w:tcW w:w="360" w:type="dxa"/>
                            </w:tcPr>
                            <w:p w14:paraId="04CF32D5" w14:textId="77777777" w:rsidR="00170724" w:rsidRDefault="00170724" w:rsidP="00C72512"/>
                          </w:tc>
                          <w:tc>
                            <w:tcPr>
                              <w:tcW w:w="360" w:type="dxa"/>
                            </w:tcPr>
                            <w:p w14:paraId="1BDDB59A" w14:textId="77777777" w:rsidR="00170724" w:rsidRDefault="00170724" w:rsidP="00C72512"/>
                          </w:tc>
                          <w:tc>
                            <w:tcPr>
                              <w:tcW w:w="360" w:type="dxa"/>
                            </w:tcPr>
                            <w:p w14:paraId="238C8C78" w14:textId="77777777" w:rsidR="00170724" w:rsidRDefault="00170724" w:rsidP="00C72512"/>
                          </w:tc>
                          <w:tc>
                            <w:tcPr>
                              <w:tcW w:w="360" w:type="dxa"/>
                            </w:tcPr>
                            <w:p w14:paraId="61F5A1EC" w14:textId="77777777" w:rsidR="00170724" w:rsidRDefault="00170724" w:rsidP="00C72512"/>
                          </w:tc>
                          <w:tc>
                            <w:tcPr>
                              <w:tcW w:w="360" w:type="dxa"/>
                            </w:tcPr>
                            <w:p w14:paraId="2751BBC5" w14:textId="77777777" w:rsidR="00170724" w:rsidRDefault="00170724" w:rsidP="00C72512"/>
                          </w:tc>
                          <w:tc>
                            <w:tcPr>
                              <w:tcW w:w="360" w:type="dxa"/>
                            </w:tcPr>
                            <w:p w14:paraId="059D30AA" w14:textId="77777777" w:rsidR="00170724" w:rsidRDefault="00170724" w:rsidP="00C72512"/>
                          </w:tc>
                          <w:tc>
                            <w:tcPr>
                              <w:tcW w:w="360" w:type="dxa"/>
                            </w:tcPr>
                            <w:p w14:paraId="7A6090CB" w14:textId="77777777" w:rsidR="00170724" w:rsidRDefault="00170724" w:rsidP="00C72512"/>
                          </w:tc>
                          <w:tc>
                            <w:tcPr>
                              <w:tcW w:w="360" w:type="dxa"/>
                            </w:tcPr>
                            <w:p w14:paraId="659FADEF" w14:textId="77777777" w:rsidR="00170724" w:rsidRDefault="00170724" w:rsidP="00C72512"/>
                          </w:tc>
                          <w:tc>
                            <w:tcPr>
                              <w:tcW w:w="360" w:type="dxa"/>
                            </w:tcPr>
                            <w:p w14:paraId="39E0A322" w14:textId="77777777" w:rsidR="00170724" w:rsidRDefault="00170724" w:rsidP="00C72512"/>
                          </w:tc>
                          <w:tc>
                            <w:tcPr>
                              <w:tcW w:w="360" w:type="dxa"/>
                            </w:tcPr>
                            <w:p w14:paraId="79DF2C1C" w14:textId="77777777" w:rsidR="00170724" w:rsidRDefault="00170724" w:rsidP="00C72512"/>
                          </w:tc>
                          <w:tc>
                            <w:tcPr>
                              <w:tcW w:w="360" w:type="dxa"/>
                            </w:tcPr>
                            <w:p w14:paraId="01AC296F" w14:textId="77777777" w:rsidR="00170724" w:rsidRDefault="00170724" w:rsidP="00C72512"/>
                          </w:tc>
                          <w:tc>
                            <w:tcPr>
                              <w:tcW w:w="360" w:type="dxa"/>
                            </w:tcPr>
                            <w:p w14:paraId="44BE3328" w14:textId="77777777" w:rsidR="00170724" w:rsidRDefault="00170724" w:rsidP="00C72512"/>
                          </w:tc>
                          <w:tc>
                            <w:tcPr>
                              <w:tcW w:w="360" w:type="dxa"/>
                            </w:tcPr>
                            <w:p w14:paraId="4FBD6956" w14:textId="77777777" w:rsidR="00170724" w:rsidRDefault="00170724" w:rsidP="00C72512"/>
                          </w:tc>
                          <w:tc>
                            <w:tcPr>
                              <w:tcW w:w="360" w:type="dxa"/>
                            </w:tcPr>
                            <w:p w14:paraId="307EF6FD" w14:textId="77777777" w:rsidR="00170724" w:rsidRDefault="00170724" w:rsidP="00C72512"/>
                          </w:tc>
                          <w:tc>
                            <w:tcPr>
                              <w:tcW w:w="360" w:type="dxa"/>
                            </w:tcPr>
                            <w:p w14:paraId="11D60D39" w14:textId="77777777" w:rsidR="00170724" w:rsidRDefault="00170724" w:rsidP="00C72512"/>
                          </w:tc>
                          <w:tc>
                            <w:tcPr>
                              <w:tcW w:w="360" w:type="dxa"/>
                            </w:tcPr>
                            <w:p w14:paraId="5BC5F7DB" w14:textId="77777777" w:rsidR="00170724" w:rsidRDefault="00170724" w:rsidP="00C72512"/>
                          </w:tc>
                          <w:tc>
                            <w:tcPr>
                              <w:tcW w:w="360" w:type="dxa"/>
                            </w:tcPr>
                            <w:p w14:paraId="54C27695" w14:textId="77777777" w:rsidR="00170724" w:rsidRDefault="00170724" w:rsidP="00C72512"/>
                          </w:tc>
                          <w:tc>
                            <w:tcPr>
                              <w:tcW w:w="360" w:type="dxa"/>
                            </w:tcPr>
                            <w:p w14:paraId="434C0CCB" w14:textId="77777777" w:rsidR="00170724" w:rsidRDefault="00170724" w:rsidP="00C72512"/>
                          </w:tc>
                          <w:tc>
                            <w:tcPr>
                              <w:tcW w:w="360" w:type="dxa"/>
                            </w:tcPr>
                            <w:p w14:paraId="57939958" w14:textId="77777777" w:rsidR="00170724" w:rsidRDefault="00170724" w:rsidP="00C72512"/>
                          </w:tc>
                          <w:tc>
                            <w:tcPr>
                              <w:tcW w:w="360" w:type="dxa"/>
                              <w:tcBorders>
                                <w:right w:val="single" w:sz="4" w:space="0" w:color="auto"/>
                              </w:tcBorders>
                            </w:tcPr>
                            <w:p w14:paraId="546E9764" w14:textId="77777777" w:rsidR="00170724" w:rsidRDefault="00170724" w:rsidP="00C72512"/>
                          </w:tc>
                          <w:tc>
                            <w:tcPr>
                              <w:tcW w:w="360" w:type="dxa"/>
                              <w:tcBorders>
                                <w:top w:val="nil"/>
                                <w:left w:val="single" w:sz="4" w:space="0" w:color="auto"/>
                                <w:bottom w:val="nil"/>
                                <w:right w:val="nil"/>
                              </w:tcBorders>
                            </w:tcPr>
                            <w:p w14:paraId="31B2A9AD" w14:textId="77777777" w:rsidR="00170724" w:rsidRDefault="00170724" w:rsidP="00C72512"/>
                          </w:tc>
                          <w:tc>
                            <w:tcPr>
                              <w:tcW w:w="360" w:type="dxa"/>
                              <w:tcBorders>
                                <w:left w:val="nil"/>
                              </w:tcBorders>
                            </w:tcPr>
                            <w:p w14:paraId="2E241D3A" w14:textId="77777777" w:rsidR="00170724" w:rsidRDefault="00170724" w:rsidP="00C72512"/>
                          </w:tc>
                          <w:tc>
                            <w:tcPr>
                              <w:tcW w:w="360" w:type="dxa"/>
                            </w:tcPr>
                            <w:p w14:paraId="3A820992" w14:textId="77777777" w:rsidR="00170724" w:rsidRDefault="00170724" w:rsidP="00C72512"/>
                          </w:tc>
                          <w:tc>
                            <w:tcPr>
                              <w:tcW w:w="360" w:type="dxa"/>
                            </w:tcPr>
                            <w:p w14:paraId="29B5F52A" w14:textId="77777777" w:rsidR="00170724" w:rsidRDefault="00170724" w:rsidP="00C72512"/>
                          </w:tc>
                          <w:tc>
                            <w:tcPr>
                              <w:tcW w:w="360" w:type="dxa"/>
                            </w:tcPr>
                            <w:p w14:paraId="448B1EE7" w14:textId="77777777" w:rsidR="00170724" w:rsidRDefault="00170724" w:rsidP="00C72512"/>
                          </w:tc>
                          <w:tc>
                            <w:tcPr>
                              <w:tcW w:w="360" w:type="dxa"/>
                            </w:tcPr>
                            <w:p w14:paraId="282D6B2C" w14:textId="77777777" w:rsidR="00170724" w:rsidRDefault="00170724" w:rsidP="00C72512"/>
                          </w:tc>
                          <w:tc>
                            <w:tcPr>
                              <w:tcW w:w="360" w:type="dxa"/>
                            </w:tcPr>
                            <w:p w14:paraId="717535FF" w14:textId="77777777" w:rsidR="00170724" w:rsidRDefault="00170724" w:rsidP="00C72512"/>
                          </w:tc>
                          <w:tc>
                            <w:tcPr>
                              <w:tcW w:w="360" w:type="dxa"/>
                            </w:tcPr>
                            <w:p w14:paraId="38A56EA0" w14:textId="77777777" w:rsidR="00170724" w:rsidRDefault="00170724" w:rsidP="00C72512"/>
                          </w:tc>
                          <w:tc>
                            <w:tcPr>
                              <w:tcW w:w="360" w:type="dxa"/>
                            </w:tcPr>
                            <w:p w14:paraId="3D91B4AF" w14:textId="77777777" w:rsidR="00170724" w:rsidRDefault="00170724" w:rsidP="00C72512"/>
                          </w:tc>
                        </w:tr>
                        <w:tr w:rsidR="00170724" w14:paraId="28492F74" w14:textId="77777777" w:rsidTr="000800E0">
                          <w:tc>
                            <w:tcPr>
                              <w:tcW w:w="360" w:type="dxa"/>
                              <w:tcBorders>
                                <w:top w:val="nil"/>
                                <w:left w:val="nil"/>
                                <w:bottom w:val="nil"/>
                                <w:right w:val="single" w:sz="4" w:space="0" w:color="auto"/>
                              </w:tcBorders>
                            </w:tcPr>
                            <w:p w14:paraId="7B9301DB" w14:textId="664538B0" w:rsidR="00170724" w:rsidRPr="005247ED" w:rsidRDefault="00170724" w:rsidP="00C72512">
                              <w:pPr>
                                <w:rPr>
                                  <w:sz w:val="16"/>
                                  <w:szCs w:val="16"/>
                                  <w:rPrChange w:id="559" w:author="Alex Lorimer" w:date="2016-01-19T19:13:00Z">
                                    <w:rPr/>
                                  </w:rPrChange>
                                </w:rPr>
                              </w:pPr>
                              <w:r>
                                <w:rPr>
                                  <w:sz w:val="16"/>
                                  <w:szCs w:val="16"/>
                                </w:rPr>
                                <w:t>2</w:t>
                              </w:r>
                            </w:p>
                          </w:tc>
                          <w:tc>
                            <w:tcPr>
                              <w:tcW w:w="360" w:type="dxa"/>
                              <w:tcBorders>
                                <w:left w:val="single" w:sz="4" w:space="0" w:color="auto"/>
                              </w:tcBorders>
                            </w:tcPr>
                            <w:p w14:paraId="51BB2BD7" w14:textId="77777777" w:rsidR="00170724" w:rsidRDefault="00170724" w:rsidP="00C72512"/>
                          </w:tc>
                          <w:tc>
                            <w:tcPr>
                              <w:tcW w:w="360" w:type="dxa"/>
                            </w:tcPr>
                            <w:p w14:paraId="148DA58F" w14:textId="77777777" w:rsidR="00170724" w:rsidRDefault="00170724" w:rsidP="00C72512"/>
                          </w:tc>
                          <w:tc>
                            <w:tcPr>
                              <w:tcW w:w="360" w:type="dxa"/>
                            </w:tcPr>
                            <w:p w14:paraId="1915193F" w14:textId="77777777" w:rsidR="00170724" w:rsidRDefault="00170724" w:rsidP="00C72512"/>
                          </w:tc>
                          <w:tc>
                            <w:tcPr>
                              <w:tcW w:w="360" w:type="dxa"/>
                            </w:tcPr>
                            <w:p w14:paraId="59764580" w14:textId="77777777" w:rsidR="00170724" w:rsidRDefault="00170724" w:rsidP="00C72512"/>
                          </w:tc>
                          <w:tc>
                            <w:tcPr>
                              <w:tcW w:w="360" w:type="dxa"/>
                            </w:tcPr>
                            <w:p w14:paraId="29552182" w14:textId="77777777" w:rsidR="00170724" w:rsidRDefault="00170724" w:rsidP="00C72512"/>
                          </w:tc>
                          <w:tc>
                            <w:tcPr>
                              <w:tcW w:w="360" w:type="dxa"/>
                            </w:tcPr>
                            <w:p w14:paraId="41F3422E" w14:textId="77777777" w:rsidR="00170724" w:rsidRDefault="00170724" w:rsidP="00C72512"/>
                          </w:tc>
                          <w:tc>
                            <w:tcPr>
                              <w:tcW w:w="360" w:type="dxa"/>
                            </w:tcPr>
                            <w:p w14:paraId="2C3EC344" w14:textId="77777777" w:rsidR="00170724" w:rsidRDefault="00170724" w:rsidP="00C72512"/>
                          </w:tc>
                          <w:tc>
                            <w:tcPr>
                              <w:tcW w:w="360" w:type="dxa"/>
                            </w:tcPr>
                            <w:p w14:paraId="7ED5D866" w14:textId="77777777" w:rsidR="00170724" w:rsidRDefault="00170724" w:rsidP="00C72512"/>
                          </w:tc>
                          <w:tc>
                            <w:tcPr>
                              <w:tcW w:w="360" w:type="dxa"/>
                            </w:tcPr>
                            <w:p w14:paraId="6CDBB2F1" w14:textId="77777777" w:rsidR="00170724" w:rsidRDefault="00170724" w:rsidP="00C72512"/>
                          </w:tc>
                          <w:tc>
                            <w:tcPr>
                              <w:tcW w:w="360" w:type="dxa"/>
                            </w:tcPr>
                            <w:p w14:paraId="436CCB5A" w14:textId="77777777" w:rsidR="00170724" w:rsidRDefault="00170724" w:rsidP="00C72512"/>
                          </w:tc>
                          <w:tc>
                            <w:tcPr>
                              <w:tcW w:w="360" w:type="dxa"/>
                            </w:tcPr>
                            <w:p w14:paraId="3FC202A7" w14:textId="77777777" w:rsidR="00170724" w:rsidRDefault="00170724" w:rsidP="00C72512"/>
                          </w:tc>
                          <w:tc>
                            <w:tcPr>
                              <w:tcW w:w="360" w:type="dxa"/>
                            </w:tcPr>
                            <w:p w14:paraId="10EC9B09" w14:textId="77777777" w:rsidR="00170724" w:rsidRDefault="00170724" w:rsidP="00C72512"/>
                          </w:tc>
                          <w:tc>
                            <w:tcPr>
                              <w:tcW w:w="360" w:type="dxa"/>
                            </w:tcPr>
                            <w:p w14:paraId="60045DFE" w14:textId="77777777" w:rsidR="00170724" w:rsidRDefault="00170724" w:rsidP="00C72512"/>
                          </w:tc>
                          <w:tc>
                            <w:tcPr>
                              <w:tcW w:w="360" w:type="dxa"/>
                            </w:tcPr>
                            <w:p w14:paraId="2296BC2E" w14:textId="77777777" w:rsidR="00170724" w:rsidRDefault="00170724" w:rsidP="00C72512"/>
                          </w:tc>
                          <w:tc>
                            <w:tcPr>
                              <w:tcW w:w="360" w:type="dxa"/>
                            </w:tcPr>
                            <w:p w14:paraId="0BBE0190" w14:textId="77777777" w:rsidR="00170724" w:rsidRDefault="00170724" w:rsidP="00C72512"/>
                          </w:tc>
                          <w:tc>
                            <w:tcPr>
                              <w:tcW w:w="360" w:type="dxa"/>
                            </w:tcPr>
                            <w:p w14:paraId="134EA46B" w14:textId="77777777" w:rsidR="00170724" w:rsidRDefault="00170724" w:rsidP="00C72512"/>
                          </w:tc>
                          <w:tc>
                            <w:tcPr>
                              <w:tcW w:w="360" w:type="dxa"/>
                            </w:tcPr>
                            <w:p w14:paraId="4B064BB3" w14:textId="77777777" w:rsidR="00170724" w:rsidRDefault="00170724" w:rsidP="00C72512"/>
                          </w:tc>
                          <w:tc>
                            <w:tcPr>
                              <w:tcW w:w="360" w:type="dxa"/>
                            </w:tcPr>
                            <w:p w14:paraId="4B930006" w14:textId="77777777" w:rsidR="00170724" w:rsidRDefault="00170724" w:rsidP="00C72512"/>
                          </w:tc>
                          <w:tc>
                            <w:tcPr>
                              <w:tcW w:w="360" w:type="dxa"/>
                            </w:tcPr>
                            <w:p w14:paraId="6174B288" w14:textId="77777777" w:rsidR="00170724" w:rsidRDefault="00170724" w:rsidP="00C72512"/>
                          </w:tc>
                          <w:tc>
                            <w:tcPr>
                              <w:tcW w:w="360" w:type="dxa"/>
                            </w:tcPr>
                            <w:p w14:paraId="54F1E8C4" w14:textId="77777777" w:rsidR="00170724" w:rsidRDefault="00170724" w:rsidP="00C72512"/>
                          </w:tc>
                          <w:tc>
                            <w:tcPr>
                              <w:tcW w:w="360" w:type="dxa"/>
                            </w:tcPr>
                            <w:p w14:paraId="5F7B8D7B" w14:textId="77777777" w:rsidR="00170724" w:rsidRDefault="00170724" w:rsidP="00C72512"/>
                          </w:tc>
                          <w:tc>
                            <w:tcPr>
                              <w:tcW w:w="360" w:type="dxa"/>
                              <w:tcBorders>
                                <w:right w:val="single" w:sz="4" w:space="0" w:color="auto"/>
                              </w:tcBorders>
                            </w:tcPr>
                            <w:p w14:paraId="21EF7F34" w14:textId="77777777" w:rsidR="00170724" w:rsidRDefault="00170724" w:rsidP="00C72512"/>
                          </w:tc>
                          <w:tc>
                            <w:tcPr>
                              <w:tcW w:w="360" w:type="dxa"/>
                              <w:tcBorders>
                                <w:top w:val="nil"/>
                                <w:left w:val="single" w:sz="4" w:space="0" w:color="auto"/>
                                <w:bottom w:val="nil"/>
                                <w:right w:val="nil"/>
                              </w:tcBorders>
                            </w:tcPr>
                            <w:p w14:paraId="7BEFA75B" w14:textId="77777777" w:rsidR="00170724" w:rsidRDefault="00170724" w:rsidP="00C72512"/>
                          </w:tc>
                          <w:tc>
                            <w:tcPr>
                              <w:tcW w:w="360" w:type="dxa"/>
                              <w:tcBorders>
                                <w:left w:val="nil"/>
                              </w:tcBorders>
                            </w:tcPr>
                            <w:p w14:paraId="33F45A7A" w14:textId="77777777" w:rsidR="00170724" w:rsidRDefault="00170724" w:rsidP="00C72512"/>
                          </w:tc>
                          <w:tc>
                            <w:tcPr>
                              <w:tcW w:w="360" w:type="dxa"/>
                            </w:tcPr>
                            <w:p w14:paraId="403FBD15" w14:textId="77777777" w:rsidR="00170724" w:rsidRDefault="00170724" w:rsidP="00C72512"/>
                          </w:tc>
                          <w:tc>
                            <w:tcPr>
                              <w:tcW w:w="360" w:type="dxa"/>
                            </w:tcPr>
                            <w:p w14:paraId="6845A266" w14:textId="77777777" w:rsidR="00170724" w:rsidRDefault="00170724" w:rsidP="00C72512"/>
                          </w:tc>
                          <w:tc>
                            <w:tcPr>
                              <w:tcW w:w="360" w:type="dxa"/>
                            </w:tcPr>
                            <w:p w14:paraId="5273FFBD" w14:textId="77777777" w:rsidR="00170724" w:rsidRDefault="00170724" w:rsidP="00C72512"/>
                          </w:tc>
                          <w:tc>
                            <w:tcPr>
                              <w:tcW w:w="360" w:type="dxa"/>
                            </w:tcPr>
                            <w:p w14:paraId="4726E9F3" w14:textId="77777777" w:rsidR="00170724" w:rsidRDefault="00170724" w:rsidP="00C72512"/>
                          </w:tc>
                          <w:tc>
                            <w:tcPr>
                              <w:tcW w:w="360" w:type="dxa"/>
                            </w:tcPr>
                            <w:p w14:paraId="3AE9E585" w14:textId="77777777" w:rsidR="00170724" w:rsidRDefault="00170724" w:rsidP="00C72512"/>
                          </w:tc>
                          <w:tc>
                            <w:tcPr>
                              <w:tcW w:w="360" w:type="dxa"/>
                            </w:tcPr>
                            <w:p w14:paraId="3A16FBC7" w14:textId="77777777" w:rsidR="00170724" w:rsidRDefault="00170724" w:rsidP="00C72512"/>
                          </w:tc>
                          <w:tc>
                            <w:tcPr>
                              <w:tcW w:w="360" w:type="dxa"/>
                            </w:tcPr>
                            <w:p w14:paraId="1EC5E0AE" w14:textId="77777777" w:rsidR="00170724" w:rsidRDefault="00170724" w:rsidP="00C72512"/>
                          </w:tc>
                        </w:tr>
                        <w:tr w:rsidR="00170724" w14:paraId="735D2ADF" w14:textId="77777777" w:rsidTr="000800E0">
                          <w:tc>
                            <w:tcPr>
                              <w:tcW w:w="360" w:type="dxa"/>
                              <w:tcBorders>
                                <w:top w:val="nil"/>
                                <w:left w:val="nil"/>
                                <w:bottom w:val="nil"/>
                                <w:right w:val="single" w:sz="4" w:space="0" w:color="auto"/>
                              </w:tcBorders>
                            </w:tcPr>
                            <w:p w14:paraId="1AAE507B" w14:textId="7A85A5F8" w:rsidR="00170724" w:rsidRPr="005247ED" w:rsidRDefault="00170724" w:rsidP="00C72512">
                              <w:pPr>
                                <w:rPr>
                                  <w:sz w:val="16"/>
                                  <w:szCs w:val="16"/>
                                  <w:rPrChange w:id="560" w:author="Alex Lorimer" w:date="2016-01-19T19:13:00Z">
                                    <w:rPr/>
                                  </w:rPrChange>
                                </w:rPr>
                              </w:pPr>
                              <w:r>
                                <w:rPr>
                                  <w:sz w:val="16"/>
                                  <w:szCs w:val="16"/>
                                </w:rPr>
                                <w:t>3</w:t>
                              </w:r>
                            </w:p>
                          </w:tc>
                          <w:tc>
                            <w:tcPr>
                              <w:tcW w:w="360" w:type="dxa"/>
                              <w:tcBorders>
                                <w:left w:val="single" w:sz="4" w:space="0" w:color="auto"/>
                              </w:tcBorders>
                            </w:tcPr>
                            <w:p w14:paraId="2C524245" w14:textId="77777777" w:rsidR="00170724" w:rsidRDefault="00170724" w:rsidP="00C72512"/>
                          </w:tc>
                          <w:tc>
                            <w:tcPr>
                              <w:tcW w:w="360" w:type="dxa"/>
                            </w:tcPr>
                            <w:p w14:paraId="6AC524C2" w14:textId="77777777" w:rsidR="00170724" w:rsidRDefault="00170724" w:rsidP="00C72512"/>
                          </w:tc>
                          <w:tc>
                            <w:tcPr>
                              <w:tcW w:w="360" w:type="dxa"/>
                            </w:tcPr>
                            <w:p w14:paraId="2820228F" w14:textId="77777777" w:rsidR="00170724" w:rsidRDefault="00170724" w:rsidP="00C72512"/>
                          </w:tc>
                          <w:tc>
                            <w:tcPr>
                              <w:tcW w:w="360" w:type="dxa"/>
                            </w:tcPr>
                            <w:p w14:paraId="73DA99FE" w14:textId="77777777" w:rsidR="00170724" w:rsidRDefault="00170724" w:rsidP="00C72512"/>
                          </w:tc>
                          <w:tc>
                            <w:tcPr>
                              <w:tcW w:w="360" w:type="dxa"/>
                            </w:tcPr>
                            <w:p w14:paraId="2452A182" w14:textId="77777777" w:rsidR="00170724" w:rsidRDefault="00170724" w:rsidP="00C72512"/>
                          </w:tc>
                          <w:tc>
                            <w:tcPr>
                              <w:tcW w:w="360" w:type="dxa"/>
                            </w:tcPr>
                            <w:p w14:paraId="110AB200" w14:textId="77777777" w:rsidR="00170724" w:rsidRDefault="00170724" w:rsidP="00C72512"/>
                          </w:tc>
                          <w:tc>
                            <w:tcPr>
                              <w:tcW w:w="360" w:type="dxa"/>
                            </w:tcPr>
                            <w:p w14:paraId="625B5F33" w14:textId="77777777" w:rsidR="00170724" w:rsidRDefault="00170724" w:rsidP="00C72512"/>
                          </w:tc>
                          <w:tc>
                            <w:tcPr>
                              <w:tcW w:w="360" w:type="dxa"/>
                            </w:tcPr>
                            <w:p w14:paraId="66600004" w14:textId="77777777" w:rsidR="00170724" w:rsidRDefault="00170724" w:rsidP="00C72512"/>
                          </w:tc>
                          <w:tc>
                            <w:tcPr>
                              <w:tcW w:w="360" w:type="dxa"/>
                            </w:tcPr>
                            <w:p w14:paraId="0BED8727" w14:textId="77777777" w:rsidR="00170724" w:rsidRDefault="00170724" w:rsidP="00C72512"/>
                          </w:tc>
                          <w:tc>
                            <w:tcPr>
                              <w:tcW w:w="360" w:type="dxa"/>
                            </w:tcPr>
                            <w:p w14:paraId="326693A6" w14:textId="77777777" w:rsidR="00170724" w:rsidRDefault="00170724" w:rsidP="00C72512"/>
                          </w:tc>
                          <w:tc>
                            <w:tcPr>
                              <w:tcW w:w="360" w:type="dxa"/>
                            </w:tcPr>
                            <w:p w14:paraId="243B0ECA" w14:textId="77777777" w:rsidR="00170724" w:rsidRDefault="00170724" w:rsidP="00C72512"/>
                          </w:tc>
                          <w:tc>
                            <w:tcPr>
                              <w:tcW w:w="360" w:type="dxa"/>
                            </w:tcPr>
                            <w:p w14:paraId="08B319CD" w14:textId="77777777" w:rsidR="00170724" w:rsidRDefault="00170724" w:rsidP="00C72512"/>
                          </w:tc>
                          <w:tc>
                            <w:tcPr>
                              <w:tcW w:w="360" w:type="dxa"/>
                            </w:tcPr>
                            <w:p w14:paraId="59F18CB6" w14:textId="77777777" w:rsidR="00170724" w:rsidRDefault="00170724" w:rsidP="00C72512"/>
                          </w:tc>
                          <w:tc>
                            <w:tcPr>
                              <w:tcW w:w="360" w:type="dxa"/>
                            </w:tcPr>
                            <w:p w14:paraId="22B007A6" w14:textId="77777777" w:rsidR="00170724" w:rsidRDefault="00170724" w:rsidP="00C72512"/>
                          </w:tc>
                          <w:tc>
                            <w:tcPr>
                              <w:tcW w:w="360" w:type="dxa"/>
                            </w:tcPr>
                            <w:p w14:paraId="56222380" w14:textId="77777777" w:rsidR="00170724" w:rsidRDefault="00170724" w:rsidP="00C72512"/>
                          </w:tc>
                          <w:tc>
                            <w:tcPr>
                              <w:tcW w:w="360" w:type="dxa"/>
                            </w:tcPr>
                            <w:p w14:paraId="76B8C82D" w14:textId="77777777" w:rsidR="00170724" w:rsidRDefault="00170724" w:rsidP="00C72512"/>
                          </w:tc>
                          <w:tc>
                            <w:tcPr>
                              <w:tcW w:w="360" w:type="dxa"/>
                            </w:tcPr>
                            <w:p w14:paraId="29E46F05" w14:textId="77777777" w:rsidR="00170724" w:rsidRDefault="00170724" w:rsidP="00C72512"/>
                          </w:tc>
                          <w:tc>
                            <w:tcPr>
                              <w:tcW w:w="360" w:type="dxa"/>
                            </w:tcPr>
                            <w:p w14:paraId="3B83D248" w14:textId="77777777" w:rsidR="00170724" w:rsidRDefault="00170724" w:rsidP="00C72512"/>
                          </w:tc>
                          <w:tc>
                            <w:tcPr>
                              <w:tcW w:w="360" w:type="dxa"/>
                            </w:tcPr>
                            <w:p w14:paraId="4B26E83A" w14:textId="77777777" w:rsidR="00170724" w:rsidRDefault="00170724" w:rsidP="00C72512"/>
                          </w:tc>
                          <w:tc>
                            <w:tcPr>
                              <w:tcW w:w="360" w:type="dxa"/>
                            </w:tcPr>
                            <w:p w14:paraId="2EA7CB45" w14:textId="77777777" w:rsidR="00170724" w:rsidRDefault="00170724" w:rsidP="00C72512"/>
                          </w:tc>
                          <w:tc>
                            <w:tcPr>
                              <w:tcW w:w="360" w:type="dxa"/>
                            </w:tcPr>
                            <w:p w14:paraId="762DD381" w14:textId="77777777" w:rsidR="00170724" w:rsidRDefault="00170724" w:rsidP="00C72512"/>
                          </w:tc>
                          <w:tc>
                            <w:tcPr>
                              <w:tcW w:w="360" w:type="dxa"/>
                              <w:tcBorders>
                                <w:right w:val="single" w:sz="4" w:space="0" w:color="auto"/>
                              </w:tcBorders>
                            </w:tcPr>
                            <w:p w14:paraId="5717F9F7" w14:textId="77777777" w:rsidR="00170724" w:rsidRDefault="00170724" w:rsidP="00C72512"/>
                          </w:tc>
                          <w:tc>
                            <w:tcPr>
                              <w:tcW w:w="360" w:type="dxa"/>
                              <w:tcBorders>
                                <w:top w:val="nil"/>
                                <w:left w:val="single" w:sz="4" w:space="0" w:color="auto"/>
                                <w:bottom w:val="nil"/>
                                <w:right w:val="nil"/>
                              </w:tcBorders>
                            </w:tcPr>
                            <w:p w14:paraId="4DDD6D8B" w14:textId="77777777" w:rsidR="00170724" w:rsidRDefault="00170724" w:rsidP="00C72512"/>
                          </w:tc>
                          <w:tc>
                            <w:tcPr>
                              <w:tcW w:w="360" w:type="dxa"/>
                              <w:tcBorders>
                                <w:left w:val="nil"/>
                              </w:tcBorders>
                            </w:tcPr>
                            <w:p w14:paraId="42C04E27" w14:textId="77777777" w:rsidR="00170724" w:rsidRDefault="00170724" w:rsidP="00C72512"/>
                          </w:tc>
                          <w:tc>
                            <w:tcPr>
                              <w:tcW w:w="360" w:type="dxa"/>
                            </w:tcPr>
                            <w:p w14:paraId="66831425" w14:textId="77777777" w:rsidR="00170724" w:rsidRDefault="00170724" w:rsidP="00C72512"/>
                          </w:tc>
                          <w:tc>
                            <w:tcPr>
                              <w:tcW w:w="360" w:type="dxa"/>
                            </w:tcPr>
                            <w:p w14:paraId="4DA8B172" w14:textId="77777777" w:rsidR="00170724" w:rsidRDefault="00170724" w:rsidP="00C72512"/>
                          </w:tc>
                          <w:tc>
                            <w:tcPr>
                              <w:tcW w:w="360" w:type="dxa"/>
                            </w:tcPr>
                            <w:p w14:paraId="5BAC52BB" w14:textId="77777777" w:rsidR="00170724" w:rsidRDefault="00170724" w:rsidP="00C72512"/>
                          </w:tc>
                          <w:tc>
                            <w:tcPr>
                              <w:tcW w:w="360" w:type="dxa"/>
                            </w:tcPr>
                            <w:p w14:paraId="7CEEB47C" w14:textId="77777777" w:rsidR="00170724" w:rsidRDefault="00170724" w:rsidP="00C72512"/>
                          </w:tc>
                          <w:tc>
                            <w:tcPr>
                              <w:tcW w:w="360" w:type="dxa"/>
                            </w:tcPr>
                            <w:p w14:paraId="6C8EF01B" w14:textId="77777777" w:rsidR="00170724" w:rsidRDefault="00170724" w:rsidP="00C72512"/>
                          </w:tc>
                          <w:tc>
                            <w:tcPr>
                              <w:tcW w:w="360" w:type="dxa"/>
                            </w:tcPr>
                            <w:p w14:paraId="429E2DC6" w14:textId="77777777" w:rsidR="00170724" w:rsidRDefault="00170724" w:rsidP="00C72512"/>
                          </w:tc>
                          <w:tc>
                            <w:tcPr>
                              <w:tcW w:w="360" w:type="dxa"/>
                            </w:tcPr>
                            <w:p w14:paraId="494EE969" w14:textId="77777777" w:rsidR="00170724" w:rsidRDefault="00170724" w:rsidP="00C72512"/>
                          </w:tc>
                        </w:tr>
                        <w:tr w:rsidR="00170724" w14:paraId="10882E6B" w14:textId="77777777" w:rsidTr="000800E0">
                          <w:tc>
                            <w:tcPr>
                              <w:tcW w:w="360" w:type="dxa"/>
                              <w:tcBorders>
                                <w:top w:val="nil"/>
                                <w:left w:val="nil"/>
                                <w:bottom w:val="nil"/>
                                <w:right w:val="single" w:sz="4" w:space="0" w:color="auto"/>
                              </w:tcBorders>
                            </w:tcPr>
                            <w:p w14:paraId="5842A306" w14:textId="667B2DDF" w:rsidR="00170724" w:rsidRPr="005247ED" w:rsidRDefault="00170724" w:rsidP="00C72512">
                              <w:pPr>
                                <w:rPr>
                                  <w:sz w:val="16"/>
                                  <w:szCs w:val="16"/>
                                  <w:rPrChange w:id="561" w:author="Alex Lorimer" w:date="2016-01-19T19:13:00Z">
                                    <w:rPr/>
                                  </w:rPrChange>
                                </w:rPr>
                              </w:pPr>
                              <w:r>
                                <w:rPr>
                                  <w:sz w:val="16"/>
                                  <w:szCs w:val="16"/>
                                </w:rPr>
                                <w:t>4</w:t>
                              </w:r>
                            </w:p>
                          </w:tc>
                          <w:tc>
                            <w:tcPr>
                              <w:tcW w:w="360" w:type="dxa"/>
                              <w:tcBorders>
                                <w:left w:val="single" w:sz="4" w:space="0" w:color="auto"/>
                              </w:tcBorders>
                            </w:tcPr>
                            <w:p w14:paraId="0F74FA52" w14:textId="77777777" w:rsidR="00170724" w:rsidRDefault="00170724" w:rsidP="00C72512"/>
                          </w:tc>
                          <w:tc>
                            <w:tcPr>
                              <w:tcW w:w="360" w:type="dxa"/>
                            </w:tcPr>
                            <w:p w14:paraId="15B3C6CD" w14:textId="77777777" w:rsidR="00170724" w:rsidRDefault="00170724" w:rsidP="00C72512"/>
                          </w:tc>
                          <w:tc>
                            <w:tcPr>
                              <w:tcW w:w="360" w:type="dxa"/>
                            </w:tcPr>
                            <w:p w14:paraId="2CDE63FE" w14:textId="77777777" w:rsidR="00170724" w:rsidRDefault="00170724" w:rsidP="00C72512"/>
                          </w:tc>
                          <w:tc>
                            <w:tcPr>
                              <w:tcW w:w="360" w:type="dxa"/>
                            </w:tcPr>
                            <w:p w14:paraId="6AAEBF9E" w14:textId="77777777" w:rsidR="00170724" w:rsidRDefault="00170724" w:rsidP="00C72512"/>
                          </w:tc>
                          <w:tc>
                            <w:tcPr>
                              <w:tcW w:w="360" w:type="dxa"/>
                            </w:tcPr>
                            <w:p w14:paraId="4CFA0104" w14:textId="77777777" w:rsidR="00170724" w:rsidRDefault="00170724" w:rsidP="00C72512"/>
                          </w:tc>
                          <w:tc>
                            <w:tcPr>
                              <w:tcW w:w="360" w:type="dxa"/>
                            </w:tcPr>
                            <w:p w14:paraId="2E05D085" w14:textId="77777777" w:rsidR="00170724" w:rsidRDefault="00170724" w:rsidP="00C72512"/>
                          </w:tc>
                          <w:tc>
                            <w:tcPr>
                              <w:tcW w:w="360" w:type="dxa"/>
                            </w:tcPr>
                            <w:p w14:paraId="301D3E88" w14:textId="77777777" w:rsidR="00170724" w:rsidRDefault="00170724" w:rsidP="00C72512"/>
                          </w:tc>
                          <w:tc>
                            <w:tcPr>
                              <w:tcW w:w="360" w:type="dxa"/>
                            </w:tcPr>
                            <w:p w14:paraId="6CF4B46E" w14:textId="77777777" w:rsidR="00170724" w:rsidRDefault="00170724" w:rsidP="00C72512"/>
                          </w:tc>
                          <w:tc>
                            <w:tcPr>
                              <w:tcW w:w="360" w:type="dxa"/>
                            </w:tcPr>
                            <w:p w14:paraId="02BAD5AD" w14:textId="77777777" w:rsidR="00170724" w:rsidRDefault="00170724" w:rsidP="00C72512"/>
                          </w:tc>
                          <w:tc>
                            <w:tcPr>
                              <w:tcW w:w="360" w:type="dxa"/>
                            </w:tcPr>
                            <w:p w14:paraId="54A40F1C" w14:textId="77777777" w:rsidR="00170724" w:rsidRDefault="00170724" w:rsidP="00C72512"/>
                          </w:tc>
                          <w:tc>
                            <w:tcPr>
                              <w:tcW w:w="360" w:type="dxa"/>
                            </w:tcPr>
                            <w:p w14:paraId="34E48708" w14:textId="77777777" w:rsidR="00170724" w:rsidRDefault="00170724" w:rsidP="00C72512"/>
                          </w:tc>
                          <w:tc>
                            <w:tcPr>
                              <w:tcW w:w="360" w:type="dxa"/>
                            </w:tcPr>
                            <w:p w14:paraId="3E1D10ED" w14:textId="77777777" w:rsidR="00170724" w:rsidRDefault="00170724" w:rsidP="00C72512"/>
                          </w:tc>
                          <w:tc>
                            <w:tcPr>
                              <w:tcW w:w="360" w:type="dxa"/>
                            </w:tcPr>
                            <w:p w14:paraId="7C1F37D3" w14:textId="77777777" w:rsidR="00170724" w:rsidRDefault="00170724" w:rsidP="00C72512"/>
                          </w:tc>
                          <w:tc>
                            <w:tcPr>
                              <w:tcW w:w="360" w:type="dxa"/>
                            </w:tcPr>
                            <w:p w14:paraId="54AD90CA" w14:textId="77777777" w:rsidR="00170724" w:rsidRDefault="00170724" w:rsidP="00C72512"/>
                          </w:tc>
                          <w:tc>
                            <w:tcPr>
                              <w:tcW w:w="360" w:type="dxa"/>
                            </w:tcPr>
                            <w:p w14:paraId="21986808" w14:textId="77777777" w:rsidR="00170724" w:rsidRDefault="00170724" w:rsidP="00C72512"/>
                          </w:tc>
                          <w:tc>
                            <w:tcPr>
                              <w:tcW w:w="360" w:type="dxa"/>
                            </w:tcPr>
                            <w:p w14:paraId="6EDBBBCB" w14:textId="77777777" w:rsidR="00170724" w:rsidRDefault="00170724" w:rsidP="00C72512"/>
                          </w:tc>
                          <w:tc>
                            <w:tcPr>
                              <w:tcW w:w="360" w:type="dxa"/>
                            </w:tcPr>
                            <w:p w14:paraId="7EC0401F" w14:textId="77777777" w:rsidR="00170724" w:rsidRDefault="00170724" w:rsidP="00C72512"/>
                          </w:tc>
                          <w:tc>
                            <w:tcPr>
                              <w:tcW w:w="360" w:type="dxa"/>
                            </w:tcPr>
                            <w:p w14:paraId="3068DC53" w14:textId="77777777" w:rsidR="00170724" w:rsidRDefault="00170724" w:rsidP="00C72512"/>
                          </w:tc>
                          <w:tc>
                            <w:tcPr>
                              <w:tcW w:w="360" w:type="dxa"/>
                            </w:tcPr>
                            <w:p w14:paraId="41D927C1" w14:textId="77777777" w:rsidR="00170724" w:rsidRDefault="00170724" w:rsidP="00C72512"/>
                          </w:tc>
                          <w:tc>
                            <w:tcPr>
                              <w:tcW w:w="360" w:type="dxa"/>
                            </w:tcPr>
                            <w:p w14:paraId="42D6FB84" w14:textId="77777777" w:rsidR="00170724" w:rsidRDefault="00170724" w:rsidP="00C72512"/>
                          </w:tc>
                          <w:tc>
                            <w:tcPr>
                              <w:tcW w:w="360" w:type="dxa"/>
                            </w:tcPr>
                            <w:p w14:paraId="4C7BE014" w14:textId="77777777" w:rsidR="00170724" w:rsidRDefault="00170724" w:rsidP="00C72512"/>
                          </w:tc>
                          <w:tc>
                            <w:tcPr>
                              <w:tcW w:w="360" w:type="dxa"/>
                              <w:tcBorders>
                                <w:right w:val="single" w:sz="4" w:space="0" w:color="auto"/>
                              </w:tcBorders>
                            </w:tcPr>
                            <w:p w14:paraId="47503309" w14:textId="77777777" w:rsidR="00170724" w:rsidRDefault="00170724" w:rsidP="00C72512"/>
                          </w:tc>
                          <w:tc>
                            <w:tcPr>
                              <w:tcW w:w="360" w:type="dxa"/>
                              <w:tcBorders>
                                <w:top w:val="nil"/>
                                <w:left w:val="single" w:sz="4" w:space="0" w:color="auto"/>
                                <w:bottom w:val="nil"/>
                                <w:right w:val="nil"/>
                              </w:tcBorders>
                            </w:tcPr>
                            <w:p w14:paraId="6AC2BCF4" w14:textId="77777777" w:rsidR="00170724" w:rsidRDefault="00170724" w:rsidP="00C72512"/>
                          </w:tc>
                          <w:tc>
                            <w:tcPr>
                              <w:tcW w:w="360" w:type="dxa"/>
                              <w:tcBorders>
                                <w:left w:val="nil"/>
                              </w:tcBorders>
                            </w:tcPr>
                            <w:p w14:paraId="4BD7D0EE" w14:textId="77777777" w:rsidR="00170724" w:rsidRDefault="00170724" w:rsidP="00C72512"/>
                          </w:tc>
                          <w:tc>
                            <w:tcPr>
                              <w:tcW w:w="360" w:type="dxa"/>
                            </w:tcPr>
                            <w:p w14:paraId="317710B4" w14:textId="77777777" w:rsidR="00170724" w:rsidRDefault="00170724" w:rsidP="00C72512"/>
                          </w:tc>
                          <w:tc>
                            <w:tcPr>
                              <w:tcW w:w="360" w:type="dxa"/>
                            </w:tcPr>
                            <w:p w14:paraId="3FC8A5DA" w14:textId="77777777" w:rsidR="00170724" w:rsidRDefault="00170724" w:rsidP="00C72512"/>
                          </w:tc>
                          <w:tc>
                            <w:tcPr>
                              <w:tcW w:w="360" w:type="dxa"/>
                            </w:tcPr>
                            <w:p w14:paraId="0F8F7B95" w14:textId="77777777" w:rsidR="00170724" w:rsidRDefault="00170724" w:rsidP="00C72512"/>
                          </w:tc>
                          <w:tc>
                            <w:tcPr>
                              <w:tcW w:w="360" w:type="dxa"/>
                            </w:tcPr>
                            <w:p w14:paraId="0E84BF60" w14:textId="77777777" w:rsidR="00170724" w:rsidRDefault="00170724" w:rsidP="00C72512"/>
                          </w:tc>
                          <w:tc>
                            <w:tcPr>
                              <w:tcW w:w="360" w:type="dxa"/>
                            </w:tcPr>
                            <w:p w14:paraId="15AE7ADA" w14:textId="77777777" w:rsidR="00170724" w:rsidRDefault="00170724" w:rsidP="00C72512"/>
                          </w:tc>
                          <w:tc>
                            <w:tcPr>
                              <w:tcW w:w="360" w:type="dxa"/>
                            </w:tcPr>
                            <w:p w14:paraId="61ABC0C7" w14:textId="77777777" w:rsidR="00170724" w:rsidRDefault="00170724" w:rsidP="00C72512"/>
                          </w:tc>
                          <w:tc>
                            <w:tcPr>
                              <w:tcW w:w="360" w:type="dxa"/>
                            </w:tcPr>
                            <w:p w14:paraId="150F8C5B" w14:textId="77777777" w:rsidR="00170724" w:rsidRDefault="00170724" w:rsidP="00C72512"/>
                          </w:tc>
                        </w:tr>
                        <w:tr w:rsidR="00170724" w14:paraId="498F61F0" w14:textId="77777777" w:rsidTr="000800E0">
                          <w:tc>
                            <w:tcPr>
                              <w:tcW w:w="360" w:type="dxa"/>
                              <w:tcBorders>
                                <w:top w:val="nil"/>
                                <w:left w:val="nil"/>
                                <w:bottom w:val="nil"/>
                                <w:right w:val="single" w:sz="4" w:space="0" w:color="auto"/>
                              </w:tcBorders>
                            </w:tcPr>
                            <w:p w14:paraId="53696A8E" w14:textId="5422F8EF" w:rsidR="00170724" w:rsidRPr="005247ED" w:rsidRDefault="00170724" w:rsidP="00C72512">
                              <w:pPr>
                                <w:rPr>
                                  <w:sz w:val="16"/>
                                  <w:szCs w:val="16"/>
                                  <w:rPrChange w:id="562" w:author="Alex Lorimer" w:date="2016-01-19T19:13:00Z">
                                    <w:rPr/>
                                  </w:rPrChange>
                                </w:rPr>
                              </w:pPr>
                              <w:r>
                                <w:rPr>
                                  <w:sz w:val="16"/>
                                  <w:szCs w:val="16"/>
                                </w:rPr>
                                <w:t>5</w:t>
                              </w:r>
                            </w:p>
                          </w:tc>
                          <w:tc>
                            <w:tcPr>
                              <w:tcW w:w="360" w:type="dxa"/>
                              <w:tcBorders>
                                <w:left w:val="single" w:sz="4" w:space="0" w:color="auto"/>
                              </w:tcBorders>
                            </w:tcPr>
                            <w:p w14:paraId="0E299F75" w14:textId="77777777" w:rsidR="00170724" w:rsidRDefault="00170724" w:rsidP="00C72512"/>
                          </w:tc>
                          <w:tc>
                            <w:tcPr>
                              <w:tcW w:w="360" w:type="dxa"/>
                            </w:tcPr>
                            <w:p w14:paraId="6DD7051F" w14:textId="77777777" w:rsidR="00170724" w:rsidRDefault="00170724" w:rsidP="00C72512"/>
                          </w:tc>
                          <w:tc>
                            <w:tcPr>
                              <w:tcW w:w="360" w:type="dxa"/>
                            </w:tcPr>
                            <w:p w14:paraId="6CEC6A40" w14:textId="77777777" w:rsidR="00170724" w:rsidRDefault="00170724" w:rsidP="00C72512"/>
                          </w:tc>
                          <w:tc>
                            <w:tcPr>
                              <w:tcW w:w="360" w:type="dxa"/>
                            </w:tcPr>
                            <w:p w14:paraId="44B4F9FC" w14:textId="77777777" w:rsidR="00170724" w:rsidRDefault="00170724" w:rsidP="00C72512"/>
                          </w:tc>
                          <w:tc>
                            <w:tcPr>
                              <w:tcW w:w="360" w:type="dxa"/>
                            </w:tcPr>
                            <w:p w14:paraId="6DE6FF34" w14:textId="77777777" w:rsidR="00170724" w:rsidRDefault="00170724" w:rsidP="00C72512"/>
                          </w:tc>
                          <w:tc>
                            <w:tcPr>
                              <w:tcW w:w="360" w:type="dxa"/>
                            </w:tcPr>
                            <w:p w14:paraId="51D952BE" w14:textId="77777777" w:rsidR="00170724" w:rsidRDefault="00170724" w:rsidP="00C72512"/>
                          </w:tc>
                          <w:tc>
                            <w:tcPr>
                              <w:tcW w:w="360" w:type="dxa"/>
                              <w:tcBorders>
                                <w:bottom w:val="nil"/>
                              </w:tcBorders>
                            </w:tcPr>
                            <w:p w14:paraId="19482FBF" w14:textId="77777777" w:rsidR="00170724" w:rsidRDefault="00170724" w:rsidP="00C72512"/>
                          </w:tc>
                          <w:tc>
                            <w:tcPr>
                              <w:tcW w:w="360" w:type="dxa"/>
                            </w:tcPr>
                            <w:p w14:paraId="015C7B5F" w14:textId="77777777" w:rsidR="00170724" w:rsidRDefault="00170724" w:rsidP="00C72512"/>
                          </w:tc>
                          <w:tc>
                            <w:tcPr>
                              <w:tcW w:w="360" w:type="dxa"/>
                            </w:tcPr>
                            <w:p w14:paraId="53F59BD7" w14:textId="77777777" w:rsidR="00170724" w:rsidRDefault="00170724" w:rsidP="00C72512"/>
                          </w:tc>
                          <w:tc>
                            <w:tcPr>
                              <w:tcW w:w="360" w:type="dxa"/>
                            </w:tcPr>
                            <w:p w14:paraId="10686705" w14:textId="77777777" w:rsidR="00170724" w:rsidRDefault="00170724" w:rsidP="00C72512"/>
                          </w:tc>
                          <w:tc>
                            <w:tcPr>
                              <w:tcW w:w="360" w:type="dxa"/>
                            </w:tcPr>
                            <w:p w14:paraId="1044D694" w14:textId="77777777" w:rsidR="00170724" w:rsidRDefault="00170724" w:rsidP="00C72512"/>
                          </w:tc>
                          <w:tc>
                            <w:tcPr>
                              <w:tcW w:w="360" w:type="dxa"/>
                            </w:tcPr>
                            <w:p w14:paraId="3BE8A23D" w14:textId="77777777" w:rsidR="00170724" w:rsidRDefault="00170724" w:rsidP="00C72512"/>
                          </w:tc>
                          <w:tc>
                            <w:tcPr>
                              <w:tcW w:w="360" w:type="dxa"/>
                            </w:tcPr>
                            <w:p w14:paraId="66A4DA05" w14:textId="77777777" w:rsidR="00170724" w:rsidRDefault="00170724" w:rsidP="00C72512"/>
                          </w:tc>
                          <w:tc>
                            <w:tcPr>
                              <w:tcW w:w="360" w:type="dxa"/>
                            </w:tcPr>
                            <w:p w14:paraId="5D4CE62E" w14:textId="77777777" w:rsidR="00170724" w:rsidRDefault="00170724" w:rsidP="00C72512"/>
                          </w:tc>
                          <w:tc>
                            <w:tcPr>
                              <w:tcW w:w="360" w:type="dxa"/>
                            </w:tcPr>
                            <w:p w14:paraId="6A274FEB" w14:textId="77777777" w:rsidR="00170724" w:rsidRDefault="00170724" w:rsidP="00C72512"/>
                          </w:tc>
                          <w:tc>
                            <w:tcPr>
                              <w:tcW w:w="360" w:type="dxa"/>
                            </w:tcPr>
                            <w:p w14:paraId="0131E914" w14:textId="77777777" w:rsidR="00170724" w:rsidRDefault="00170724" w:rsidP="00C72512"/>
                          </w:tc>
                          <w:tc>
                            <w:tcPr>
                              <w:tcW w:w="360" w:type="dxa"/>
                            </w:tcPr>
                            <w:p w14:paraId="72C75DA8" w14:textId="77777777" w:rsidR="00170724" w:rsidRDefault="00170724" w:rsidP="00C72512"/>
                          </w:tc>
                          <w:tc>
                            <w:tcPr>
                              <w:tcW w:w="360" w:type="dxa"/>
                            </w:tcPr>
                            <w:p w14:paraId="6560FB7A" w14:textId="77777777" w:rsidR="00170724" w:rsidRDefault="00170724" w:rsidP="00C72512"/>
                          </w:tc>
                          <w:tc>
                            <w:tcPr>
                              <w:tcW w:w="360" w:type="dxa"/>
                            </w:tcPr>
                            <w:p w14:paraId="549C7007" w14:textId="77777777" w:rsidR="00170724" w:rsidRDefault="00170724" w:rsidP="00C72512"/>
                          </w:tc>
                          <w:tc>
                            <w:tcPr>
                              <w:tcW w:w="360" w:type="dxa"/>
                            </w:tcPr>
                            <w:p w14:paraId="1082AE4A" w14:textId="77777777" w:rsidR="00170724" w:rsidRDefault="00170724" w:rsidP="00C72512"/>
                          </w:tc>
                          <w:tc>
                            <w:tcPr>
                              <w:tcW w:w="360" w:type="dxa"/>
                            </w:tcPr>
                            <w:p w14:paraId="0064F606" w14:textId="77777777" w:rsidR="00170724" w:rsidRDefault="00170724" w:rsidP="00C72512"/>
                          </w:tc>
                          <w:tc>
                            <w:tcPr>
                              <w:tcW w:w="360" w:type="dxa"/>
                              <w:tcBorders>
                                <w:right w:val="single" w:sz="4" w:space="0" w:color="auto"/>
                              </w:tcBorders>
                            </w:tcPr>
                            <w:p w14:paraId="3C3EECF1" w14:textId="77777777" w:rsidR="00170724" w:rsidRDefault="00170724" w:rsidP="00C72512"/>
                          </w:tc>
                          <w:tc>
                            <w:tcPr>
                              <w:tcW w:w="360" w:type="dxa"/>
                              <w:tcBorders>
                                <w:top w:val="nil"/>
                                <w:left w:val="single" w:sz="4" w:space="0" w:color="auto"/>
                                <w:bottom w:val="nil"/>
                                <w:right w:val="nil"/>
                              </w:tcBorders>
                            </w:tcPr>
                            <w:p w14:paraId="5514AC32" w14:textId="77777777" w:rsidR="00170724" w:rsidRDefault="00170724" w:rsidP="00C72512"/>
                          </w:tc>
                          <w:tc>
                            <w:tcPr>
                              <w:tcW w:w="360" w:type="dxa"/>
                              <w:tcBorders>
                                <w:left w:val="nil"/>
                              </w:tcBorders>
                            </w:tcPr>
                            <w:p w14:paraId="151EEFCE" w14:textId="77777777" w:rsidR="00170724" w:rsidRDefault="00170724" w:rsidP="00C72512"/>
                          </w:tc>
                          <w:tc>
                            <w:tcPr>
                              <w:tcW w:w="360" w:type="dxa"/>
                            </w:tcPr>
                            <w:p w14:paraId="5EE26C0E" w14:textId="77777777" w:rsidR="00170724" w:rsidRDefault="00170724" w:rsidP="00C72512"/>
                          </w:tc>
                          <w:tc>
                            <w:tcPr>
                              <w:tcW w:w="360" w:type="dxa"/>
                            </w:tcPr>
                            <w:p w14:paraId="2F583419" w14:textId="77777777" w:rsidR="00170724" w:rsidRDefault="00170724" w:rsidP="00C72512"/>
                          </w:tc>
                          <w:tc>
                            <w:tcPr>
                              <w:tcW w:w="360" w:type="dxa"/>
                            </w:tcPr>
                            <w:p w14:paraId="65D362D8" w14:textId="77777777" w:rsidR="00170724" w:rsidRDefault="00170724" w:rsidP="00C72512"/>
                          </w:tc>
                          <w:tc>
                            <w:tcPr>
                              <w:tcW w:w="360" w:type="dxa"/>
                            </w:tcPr>
                            <w:p w14:paraId="7983E869" w14:textId="77777777" w:rsidR="00170724" w:rsidRDefault="00170724" w:rsidP="00C72512"/>
                          </w:tc>
                          <w:tc>
                            <w:tcPr>
                              <w:tcW w:w="360" w:type="dxa"/>
                            </w:tcPr>
                            <w:p w14:paraId="5477EC38" w14:textId="77777777" w:rsidR="00170724" w:rsidRDefault="00170724" w:rsidP="00C72512"/>
                          </w:tc>
                          <w:tc>
                            <w:tcPr>
                              <w:tcW w:w="360" w:type="dxa"/>
                            </w:tcPr>
                            <w:p w14:paraId="17AE05B9" w14:textId="77777777" w:rsidR="00170724" w:rsidRDefault="00170724" w:rsidP="00C72512"/>
                          </w:tc>
                          <w:tc>
                            <w:tcPr>
                              <w:tcW w:w="360" w:type="dxa"/>
                            </w:tcPr>
                            <w:p w14:paraId="0A1E5AD5" w14:textId="77777777" w:rsidR="00170724" w:rsidRDefault="00170724" w:rsidP="00C72512"/>
                          </w:tc>
                        </w:tr>
                        <w:tr w:rsidR="00170724" w14:paraId="5521585A" w14:textId="77777777" w:rsidTr="000800E0">
                          <w:tc>
                            <w:tcPr>
                              <w:tcW w:w="360" w:type="dxa"/>
                              <w:tcBorders>
                                <w:top w:val="nil"/>
                                <w:left w:val="nil"/>
                                <w:bottom w:val="nil"/>
                                <w:right w:val="single" w:sz="4" w:space="0" w:color="auto"/>
                              </w:tcBorders>
                            </w:tcPr>
                            <w:p w14:paraId="1CAD15BF" w14:textId="1F06F523" w:rsidR="00170724" w:rsidRPr="005247ED" w:rsidRDefault="00170724" w:rsidP="00C72512">
                              <w:pPr>
                                <w:rPr>
                                  <w:sz w:val="16"/>
                                  <w:szCs w:val="16"/>
                                  <w:rPrChange w:id="563" w:author="Alex Lorimer" w:date="2016-01-19T19:13:00Z">
                                    <w:rPr/>
                                  </w:rPrChange>
                                </w:rPr>
                              </w:pPr>
                              <w:r>
                                <w:rPr>
                                  <w:sz w:val="16"/>
                                  <w:szCs w:val="16"/>
                                </w:rPr>
                                <w:t>6</w:t>
                              </w:r>
                            </w:p>
                          </w:tc>
                          <w:tc>
                            <w:tcPr>
                              <w:tcW w:w="360" w:type="dxa"/>
                              <w:tcBorders>
                                <w:left w:val="single" w:sz="4" w:space="0" w:color="auto"/>
                              </w:tcBorders>
                            </w:tcPr>
                            <w:p w14:paraId="372806E5" w14:textId="77777777" w:rsidR="00170724" w:rsidRDefault="00170724" w:rsidP="00C72512"/>
                          </w:tc>
                          <w:tc>
                            <w:tcPr>
                              <w:tcW w:w="360" w:type="dxa"/>
                            </w:tcPr>
                            <w:p w14:paraId="159D561C" w14:textId="77777777" w:rsidR="00170724" w:rsidRDefault="00170724" w:rsidP="00C72512"/>
                          </w:tc>
                          <w:tc>
                            <w:tcPr>
                              <w:tcW w:w="360" w:type="dxa"/>
                            </w:tcPr>
                            <w:p w14:paraId="4FFD3E9F" w14:textId="77777777" w:rsidR="00170724" w:rsidRDefault="00170724" w:rsidP="00C72512"/>
                          </w:tc>
                          <w:tc>
                            <w:tcPr>
                              <w:tcW w:w="360" w:type="dxa"/>
                            </w:tcPr>
                            <w:p w14:paraId="41583A6B" w14:textId="77777777" w:rsidR="00170724" w:rsidRDefault="00170724" w:rsidP="00C72512"/>
                          </w:tc>
                          <w:tc>
                            <w:tcPr>
                              <w:tcW w:w="360" w:type="dxa"/>
                            </w:tcPr>
                            <w:p w14:paraId="70C600D9" w14:textId="77777777" w:rsidR="00170724" w:rsidRDefault="00170724" w:rsidP="00C72512"/>
                          </w:tc>
                          <w:tc>
                            <w:tcPr>
                              <w:tcW w:w="360" w:type="dxa"/>
                              <w:tcBorders>
                                <w:right w:val="nil"/>
                              </w:tcBorders>
                            </w:tcPr>
                            <w:p w14:paraId="771B66D6" w14:textId="77777777" w:rsidR="00170724" w:rsidRDefault="00170724" w:rsidP="00C72512"/>
                          </w:tc>
                          <w:tc>
                            <w:tcPr>
                              <w:tcW w:w="360" w:type="dxa"/>
                              <w:tcBorders>
                                <w:top w:val="nil"/>
                                <w:left w:val="nil"/>
                                <w:bottom w:val="nil"/>
                                <w:right w:val="nil"/>
                              </w:tcBorders>
                              <w:shd w:val="clear" w:color="auto" w:fill="0070C0"/>
                            </w:tcPr>
                            <w:p w14:paraId="7145100F" w14:textId="77777777" w:rsidR="00170724" w:rsidRDefault="00170724" w:rsidP="00C72512"/>
                          </w:tc>
                          <w:tc>
                            <w:tcPr>
                              <w:tcW w:w="360" w:type="dxa"/>
                              <w:tcBorders>
                                <w:left w:val="nil"/>
                              </w:tcBorders>
                            </w:tcPr>
                            <w:p w14:paraId="0185F415" w14:textId="77777777" w:rsidR="00170724" w:rsidRDefault="00170724" w:rsidP="00C72512"/>
                          </w:tc>
                          <w:tc>
                            <w:tcPr>
                              <w:tcW w:w="360" w:type="dxa"/>
                            </w:tcPr>
                            <w:p w14:paraId="0AF17B03" w14:textId="77777777" w:rsidR="00170724" w:rsidRDefault="00170724" w:rsidP="00C72512"/>
                          </w:tc>
                          <w:tc>
                            <w:tcPr>
                              <w:tcW w:w="360" w:type="dxa"/>
                            </w:tcPr>
                            <w:p w14:paraId="6D08CA1A" w14:textId="77777777" w:rsidR="00170724" w:rsidRDefault="00170724" w:rsidP="00C72512"/>
                          </w:tc>
                          <w:tc>
                            <w:tcPr>
                              <w:tcW w:w="360" w:type="dxa"/>
                            </w:tcPr>
                            <w:p w14:paraId="053E2CA4" w14:textId="77777777" w:rsidR="00170724" w:rsidRDefault="00170724" w:rsidP="00C72512"/>
                          </w:tc>
                          <w:tc>
                            <w:tcPr>
                              <w:tcW w:w="360" w:type="dxa"/>
                            </w:tcPr>
                            <w:p w14:paraId="3D433BB6" w14:textId="77777777" w:rsidR="00170724" w:rsidRDefault="00170724" w:rsidP="00C72512"/>
                          </w:tc>
                          <w:tc>
                            <w:tcPr>
                              <w:tcW w:w="360" w:type="dxa"/>
                            </w:tcPr>
                            <w:p w14:paraId="57568E6E" w14:textId="77777777" w:rsidR="00170724" w:rsidRDefault="00170724" w:rsidP="00C72512"/>
                          </w:tc>
                          <w:tc>
                            <w:tcPr>
                              <w:tcW w:w="360" w:type="dxa"/>
                              <w:tcBorders>
                                <w:bottom w:val="nil"/>
                              </w:tcBorders>
                            </w:tcPr>
                            <w:p w14:paraId="2EA2FF95" w14:textId="77777777" w:rsidR="00170724" w:rsidRDefault="00170724" w:rsidP="00C72512"/>
                          </w:tc>
                          <w:tc>
                            <w:tcPr>
                              <w:tcW w:w="360" w:type="dxa"/>
                              <w:tcBorders>
                                <w:bottom w:val="nil"/>
                              </w:tcBorders>
                            </w:tcPr>
                            <w:p w14:paraId="3E33C701" w14:textId="77777777" w:rsidR="00170724" w:rsidRDefault="00170724" w:rsidP="00C72512"/>
                          </w:tc>
                          <w:tc>
                            <w:tcPr>
                              <w:tcW w:w="360" w:type="dxa"/>
                              <w:tcBorders>
                                <w:bottom w:val="nil"/>
                              </w:tcBorders>
                            </w:tcPr>
                            <w:p w14:paraId="63663CF7" w14:textId="77777777" w:rsidR="00170724" w:rsidRDefault="00170724" w:rsidP="00C72512"/>
                          </w:tc>
                          <w:tc>
                            <w:tcPr>
                              <w:tcW w:w="360" w:type="dxa"/>
                            </w:tcPr>
                            <w:p w14:paraId="643DB422" w14:textId="77777777" w:rsidR="00170724" w:rsidRDefault="00170724" w:rsidP="00C72512"/>
                          </w:tc>
                          <w:tc>
                            <w:tcPr>
                              <w:tcW w:w="360" w:type="dxa"/>
                            </w:tcPr>
                            <w:p w14:paraId="2E34657A" w14:textId="77777777" w:rsidR="00170724" w:rsidRDefault="00170724" w:rsidP="00C72512"/>
                          </w:tc>
                          <w:tc>
                            <w:tcPr>
                              <w:tcW w:w="360" w:type="dxa"/>
                            </w:tcPr>
                            <w:p w14:paraId="2B25CD17" w14:textId="77777777" w:rsidR="00170724" w:rsidRDefault="00170724" w:rsidP="00C72512"/>
                          </w:tc>
                          <w:tc>
                            <w:tcPr>
                              <w:tcW w:w="360" w:type="dxa"/>
                            </w:tcPr>
                            <w:p w14:paraId="6439C80A" w14:textId="77777777" w:rsidR="00170724" w:rsidRDefault="00170724" w:rsidP="00C72512"/>
                          </w:tc>
                          <w:tc>
                            <w:tcPr>
                              <w:tcW w:w="360" w:type="dxa"/>
                            </w:tcPr>
                            <w:p w14:paraId="17BC1BED" w14:textId="77777777" w:rsidR="00170724" w:rsidRDefault="00170724" w:rsidP="00C72512"/>
                          </w:tc>
                          <w:tc>
                            <w:tcPr>
                              <w:tcW w:w="360" w:type="dxa"/>
                              <w:tcBorders>
                                <w:right w:val="single" w:sz="4" w:space="0" w:color="auto"/>
                              </w:tcBorders>
                            </w:tcPr>
                            <w:p w14:paraId="268802FB" w14:textId="77777777" w:rsidR="00170724" w:rsidRDefault="00170724" w:rsidP="00C72512"/>
                          </w:tc>
                          <w:tc>
                            <w:tcPr>
                              <w:tcW w:w="360" w:type="dxa"/>
                              <w:tcBorders>
                                <w:top w:val="nil"/>
                                <w:left w:val="single" w:sz="4" w:space="0" w:color="auto"/>
                                <w:bottom w:val="nil"/>
                                <w:right w:val="nil"/>
                              </w:tcBorders>
                            </w:tcPr>
                            <w:p w14:paraId="4AE70D48" w14:textId="77777777" w:rsidR="00170724" w:rsidRDefault="00170724" w:rsidP="00C72512"/>
                          </w:tc>
                          <w:tc>
                            <w:tcPr>
                              <w:tcW w:w="360" w:type="dxa"/>
                              <w:tcBorders>
                                <w:left w:val="nil"/>
                              </w:tcBorders>
                            </w:tcPr>
                            <w:p w14:paraId="1CF5628B" w14:textId="77777777" w:rsidR="00170724" w:rsidRDefault="00170724" w:rsidP="00C72512"/>
                          </w:tc>
                          <w:tc>
                            <w:tcPr>
                              <w:tcW w:w="360" w:type="dxa"/>
                            </w:tcPr>
                            <w:p w14:paraId="0CD22ABE" w14:textId="77777777" w:rsidR="00170724" w:rsidRDefault="00170724" w:rsidP="00C72512"/>
                          </w:tc>
                          <w:tc>
                            <w:tcPr>
                              <w:tcW w:w="360" w:type="dxa"/>
                            </w:tcPr>
                            <w:p w14:paraId="75BE6FFF" w14:textId="77777777" w:rsidR="00170724" w:rsidRDefault="00170724" w:rsidP="00C72512"/>
                          </w:tc>
                          <w:tc>
                            <w:tcPr>
                              <w:tcW w:w="360" w:type="dxa"/>
                            </w:tcPr>
                            <w:p w14:paraId="25DB7396" w14:textId="77777777" w:rsidR="00170724" w:rsidRDefault="00170724" w:rsidP="00C72512"/>
                          </w:tc>
                          <w:tc>
                            <w:tcPr>
                              <w:tcW w:w="360" w:type="dxa"/>
                            </w:tcPr>
                            <w:p w14:paraId="6EEE1556" w14:textId="77777777" w:rsidR="00170724" w:rsidRDefault="00170724" w:rsidP="00C72512"/>
                          </w:tc>
                          <w:tc>
                            <w:tcPr>
                              <w:tcW w:w="360" w:type="dxa"/>
                            </w:tcPr>
                            <w:p w14:paraId="3EB567E6" w14:textId="77777777" w:rsidR="00170724" w:rsidRDefault="00170724" w:rsidP="00C72512"/>
                          </w:tc>
                          <w:tc>
                            <w:tcPr>
                              <w:tcW w:w="360" w:type="dxa"/>
                            </w:tcPr>
                            <w:p w14:paraId="505FAC82" w14:textId="77777777" w:rsidR="00170724" w:rsidRDefault="00170724" w:rsidP="00C72512"/>
                          </w:tc>
                          <w:tc>
                            <w:tcPr>
                              <w:tcW w:w="360" w:type="dxa"/>
                            </w:tcPr>
                            <w:p w14:paraId="0169DBC9" w14:textId="77777777" w:rsidR="00170724" w:rsidRDefault="00170724" w:rsidP="00C72512"/>
                          </w:tc>
                        </w:tr>
                        <w:tr w:rsidR="00170724" w14:paraId="632335AA" w14:textId="77777777" w:rsidTr="000800E0">
                          <w:tc>
                            <w:tcPr>
                              <w:tcW w:w="360" w:type="dxa"/>
                              <w:tcBorders>
                                <w:top w:val="nil"/>
                                <w:left w:val="nil"/>
                                <w:bottom w:val="nil"/>
                                <w:right w:val="single" w:sz="4" w:space="0" w:color="auto"/>
                              </w:tcBorders>
                            </w:tcPr>
                            <w:p w14:paraId="7B476696" w14:textId="67775278" w:rsidR="00170724" w:rsidRPr="005247ED" w:rsidRDefault="00170724" w:rsidP="00C72512">
                              <w:pPr>
                                <w:rPr>
                                  <w:sz w:val="16"/>
                                  <w:szCs w:val="16"/>
                                  <w:rPrChange w:id="564" w:author="Alex Lorimer" w:date="2016-01-19T19:13:00Z">
                                    <w:rPr/>
                                  </w:rPrChange>
                                </w:rPr>
                              </w:pPr>
                              <w:r>
                                <w:rPr>
                                  <w:sz w:val="16"/>
                                  <w:szCs w:val="16"/>
                                </w:rPr>
                                <w:t>7</w:t>
                              </w:r>
                            </w:p>
                          </w:tc>
                          <w:tc>
                            <w:tcPr>
                              <w:tcW w:w="360" w:type="dxa"/>
                              <w:tcBorders>
                                <w:left w:val="single" w:sz="4" w:space="0" w:color="auto"/>
                              </w:tcBorders>
                            </w:tcPr>
                            <w:p w14:paraId="7D377163" w14:textId="77777777" w:rsidR="00170724" w:rsidRDefault="00170724" w:rsidP="00C72512"/>
                          </w:tc>
                          <w:tc>
                            <w:tcPr>
                              <w:tcW w:w="360" w:type="dxa"/>
                            </w:tcPr>
                            <w:p w14:paraId="5305EE8E" w14:textId="77777777" w:rsidR="00170724" w:rsidRDefault="00170724" w:rsidP="00C72512"/>
                          </w:tc>
                          <w:tc>
                            <w:tcPr>
                              <w:tcW w:w="360" w:type="dxa"/>
                            </w:tcPr>
                            <w:p w14:paraId="259DA6B6" w14:textId="77777777" w:rsidR="00170724" w:rsidRDefault="00170724" w:rsidP="00C72512"/>
                          </w:tc>
                          <w:tc>
                            <w:tcPr>
                              <w:tcW w:w="360" w:type="dxa"/>
                            </w:tcPr>
                            <w:p w14:paraId="2C1167E3" w14:textId="77777777" w:rsidR="00170724" w:rsidRDefault="00170724" w:rsidP="00C72512"/>
                          </w:tc>
                          <w:tc>
                            <w:tcPr>
                              <w:tcW w:w="360" w:type="dxa"/>
                            </w:tcPr>
                            <w:p w14:paraId="32CB4C27" w14:textId="77777777" w:rsidR="00170724" w:rsidRDefault="00170724" w:rsidP="00C72512"/>
                          </w:tc>
                          <w:tc>
                            <w:tcPr>
                              <w:tcW w:w="360" w:type="dxa"/>
                            </w:tcPr>
                            <w:p w14:paraId="3C354218" w14:textId="77777777" w:rsidR="00170724" w:rsidRDefault="00170724" w:rsidP="00C72512"/>
                          </w:tc>
                          <w:tc>
                            <w:tcPr>
                              <w:tcW w:w="360" w:type="dxa"/>
                              <w:tcBorders>
                                <w:top w:val="nil"/>
                              </w:tcBorders>
                            </w:tcPr>
                            <w:p w14:paraId="623568F6" w14:textId="77777777" w:rsidR="00170724" w:rsidRDefault="00170724" w:rsidP="00C72512"/>
                          </w:tc>
                          <w:tc>
                            <w:tcPr>
                              <w:tcW w:w="360" w:type="dxa"/>
                            </w:tcPr>
                            <w:p w14:paraId="360881D4" w14:textId="77777777" w:rsidR="00170724" w:rsidRDefault="00170724" w:rsidP="00C72512"/>
                          </w:tc>
                          <w:tc>
                            <w:tcPr>
                              <w:tcW w:w="360" w:type="dxa"/>
                            </w:tcPr>
                            <w:p w14:paraId="7F698165" w14:textId="77777777" w:rsidR="00170724" w:rsidRDefault="00170724" w:rsidP="00C72512"/>
                          </w:tc>
                          <w:tc>
                            <w:tcPr>
                              <w:tcW w:w="360" w:type="dxa"/>
                            </w:tcPr>
                            <w:p w14:paraId="0D9608AA" w14:textId="77777777" w:rsidR="00170724" w:rsidRDefault="00170724" w:rsidP="00C72512"/>
                          </w:tc>
                          <w:tc>
                            <w:tcPr>
                              <w:tcW w:w="360" w:type="dxa"/>
                            </w:tcPr>
                            <w:p w14:paraId="4FD716BB" w14:textId="77777777" w:rsidR="00170724" w:rsidRDefault="00170724" w:rsidP="00C72512"/>
                          </w:tc>
                          <w:tc>
                            <w:tcPr>
                              <w:tcW w:w="360" w:type="dxa"/>
                            </w:tcPr>
                            <w:p w14:paraId="098FEDE3" w14:textId="77777777" w:rsidR="00170724" w:rsidRDefault="00170724" w:rsidP="00C72512"/>
                          </w:tc>
                          <w:tc>
                            <w:tcPr>
                              <w:tcW w:w="360" w:type="dxa"/>
                              <w:tcBorders>
                                <w:right w:val="nil"/>
                              </w:tcBorders>
                            </w:tcPr>
                            <w:p w14:paraId="71A5CACB" w14:textId="77777777" w:rsidR="00170724" w:rsidRDefault="00170724" w:rsidP="00C72512"/>
                          </w:tc>
                          <w:tc>
                            <w:tcPr>
                              <w:tcW w:w="360" w:type="dxa"/>
                              <w:tcBorders>
                                <w:top w:val="nil"/>
                                <w:left w:val="nil"/>
                                <w:bottom w:val="nil"/>
                                <w:right w:val="nil"/>
                              </w:tcBorders>
                              <w:shd w:val="clear" w:color="auto" w:fill="0070C0"/>
                            </w:tcPr>
                            <w:p w14:paraId="0061C9D5" w14:textId="77777777" w:rsidR="00170724" w:rsidRDefault="00170724" w:rsidP="00C72512"/>
                          </w:tc>
                          <w:tc>
                            <w:tcPr>
                              <w:tcW w:w="360" w:type="dxa"/>
                              <w:tcBorders>
                                <w:top w:val="nil"/>
                                <w:left w:val="nil"/>
                                <w:bottom w:val="nil"/>
                                <w:right w:val="nil"/>
                              </w:tcBorders>
                              <w:shd w:val="clear" w:color="auto" w:fill="0070C0"/>
                            </w:tcPr>
                            <w:p w14:paraId="42889C10" w14:textId="77777777" w:rsidR="00170724" w:rsidRDefault="00170724" w:rsidP="00C72512"/>
                          </w:tc>
                          <w:tc>
                            <w:tcPr>
                              <w:tcW w:w="360" w:type="dxa"/>
                              <w:tcBorders>
                                <w:top w:val="nil"/>
                                <w:left w:val="nil"/>
                                <w:bottom w:val="nil"/>
                                <w:right w:val="nil"/>
                              </w:tcBorders>
                              <w:shd w:val="clear" w:color="auto" w:fill="0070C0"/>
                            </w:tcPr>
                            <w:p w14:paraId="0DD7E7AF" w14:textId="77777777" w:rsidR="00170724" w:rsidRDefault="00170724" w:rsidP="00C72512"/>
                          </w:tc>
                          <w:tc>
                            <w:tcPr>
                              <w:tcW w:w="360" w:type="dxa"/>
                              <w:tcBorders>
                                <w:left w:val="nil"/>
                              </w:tcBorders>
                            </w:tcPr>
                            <w:p w14:paraId="2EDFEC95" w14:textId="77777777" w:rsidR="00170724" w:rsidRDefault="00170724" w:rsidP="00C72512"/>
                          </w:tc>
                          <w:tc>
                            <w:tcPr>
                              <w:tcW w:w="360" w:type="dxa"/>
                            </w:tcPr>
                            <w:p w14:paraId="5F83D8F5" w14:textId="77777777" w:rsidR="00170724" w:rsidRDefault="00170724" w:rsidP="00C72512"/>
                          </w:tc>
                          <w:tc>
                            <w:tcPr>
                              <w:tcW w:w="360" w:type="dxa"/>
                            </w:tcPr>
                            <w:p w14:paraId="60271E1F" w14:textId="77777777" w:rsidR="00170724" w:rsidRDefault="00170724" w:rsidP="00C72512"/>
                          </w:tc>
                          <w:tc>
                            <w:tcPr>
                              <w:tcW w:w="360" w:type="dxa"/>
                            </w:tcPr>
                            <w:p w14:paraId="57BB7369" w14:textId="77777777" w:rsidR="00170724" w:rsidRDefault="00170724" w:rsidP="00C72512"/>
                          </w:tc>
                          <w:tc>
                            <w:tcPr>
                              <w:tcW w:w="360" w:type="dxa"/>
                            </w:tcPr>
                            <w:p w14:paraId="4D476F6A" w14:textId="77777777" w:rsidR="00170724" w:rsidRDefault="00170724" w:rsidP="00C72512"/>
                          </w:tc>
                          <w:tc>
                            <w:tcPr>
                              <w:tcW w:w="360" w:type="dxa"/>
                              <w:tcBorders>
                                <w:right w:val="single" w:sz="4" w:space="0" w:color="auto"/>
                              </w:tcBorders>
                            </w:tcPr>
                            <w:p w14:paraId="488A2168" w14:textId="77777777" w:rsidR="00170724" w:rsidRDefault="00170724" w:rsidP="00C72512"/>
                          </w:tc>
                          <w:tc>
                            <w:tcPr>
                              <w:tcW w:w="360" w:type="dxa"/>
                              <w:tcBorders>
                                <w:top w:val="nil"/>
                                <w:left w:val="single" w:sz="4" w:space="0" w:color="auto"/>
                                <w:bottom w:val="nil"/>
                                <w:right w:val="nil"/>
                              </w:tcBorders>
                            </w:tcPr>
                            <w:p w14:paraId="76305BD5" w14:textId="77777777" w:rsidR="00170724" w:rsidRDefault="00170724" w:rsidP="00C72512"/>
                          </w:tc>
                          <w:tc>
                            <w:tcPr>
                              <w:tcW w:w="360" w:type="dxa"/>
                              <w:tcBorders>
                                <w:left w:val="nil"/>
                              </w:tcBorders>
                            </w:tcPr>
                            <w:p w14:paraId="383FFE67" w14:textId="77777777" w:rsidR="00170724" w:rsidRDefault="00170724" w:rsidP="00C72512"/>
                          </w:tc>
                          <w:tc>
                            <w:tcPr>
                              <w:tcW w:w="360" w:type="dxa"/>
                            </w:tcPr>
                            <w:p w14:paraId="0A0F915C" w14:textId="77777777" w:rsidR="00170724" w:rsidRDefault="00170724" w:rsidP="00C72512"/>
                          </w:tc>
                          <w:tc>
                            <w:tcPr>
                              <w:tcW w:w="360" w:type="dxa"/>
                            </w:tcPr>
                            <w:p w14:paraId="12482508" w14:textId="77777777" w:rsidR="00170724" w:rsidRDefault="00170724" w:rsidP="00C72512"/>
                          </w:tc>
                          <w:tc>
                            <w:tcPr>
                              <w:tcW w:w="360" w:type="dxa"/>
                            </w:tcPr>
                            <w:p w14:paraId="74C156A1" w14:textId="77777777" w:rsidR="00170724" w:rsidRDefault="00170724" w:rsidP="00C72512"/>
                          </w:tc>
                          <w:tc>
                            <w:tcPr>
                              <w:tcW w:w="360" w:type="dxa"/>
                            </w:tcPr>
                            <w:p w14:paraId="38255D91" w14:textId="77777777" w:rsidR="00170724" w:rsidRDefault="00170724" w:rsidP="00C72512"/>
                          </w:tc>
                          <w:tc>
                            <w:tcPr>
                              <w:tcW w:w="360" w:type="dxa"/>
                            </w:tcPr>
                            <w:p w14:paraId="0C835FEA" w14:textId="77777777" w:rsidR="00170724" w:rsidRDefault="00170724" w:rsidP="00C72512"/>
                          </w:tc>
                          <w:tc>
                            <w:tcPr>
                              <w:tcW w:w="360" w:type="dxa"/>
                            </w:tcPr>
                            <w:p w14:paraId="27035E7D" w14:textId="77777777" w:rsidR="00170724" w:rsidRDefault="00170724" w:rsidP="00C72512"/>
                          </w:tc>
                          <w:tc>
                            <w:tcPr>
                              <w:tcW w:w="360" w:type="dxa"/>
                            </w:tcPr>
                            <w:p w14:paraId="474CAA04" w14:textId="77777777" w:rsidR="00170724" w:rsidRDefault="00170724" w:rsidP="00C72512"/>
                          </w:tc>
                        </w:tr>
                        <w:tr w:rsidR="00170724" w14:paraId="39769D0D" w14:textId="77777777" w:rsidTr="000800E0">
                          <w:tc>
                            <w:tcPr>
                              <w:tcW w:w="360" w:type="dxa"/>
                              <w:tcBorders>
                                <w:top w:val="nil"/>
                                <w:left w:val="nil"/>
                                <w:bottom w:val="nil"/>
                                <w:right w:val="single" w:sz="4" w:space="0" w:color="auto"/>
                              </w:tcBorders>
                            </w:tcPr>
                            <w:p w14:paraId="58CEAF45" w14:textId="0B89F29A" w:rsidR="00170724" w:rsidRPr="005247ED" w:rsidRDefault="00170724" w:rsidP="00C72512">
                              <w:pPr>
                                <w:rPr>
                                  <w:sz w:val="16"/>
                                  <w:szCs w:val="16"/>
                                  <w:rPrChange w:id="565" w:author="Alex Lorimer" w:date="2016-01-19T19:13:00Z">
                                    <w:rPr/>
                                  </w:rPrChange>
                                </w:rPr>
                              </w:pPr>
                              <w:r>
                                <w:rPr>
                                  <w:sz w:val="16"/>
                                  <w:szCs w:val="16"/>
                                </w:rPr>
                                <w:t>8</w:t>
                              </w:r>
                            </w:p>
                          </w:tc>
                          <w:tc>
                            <w:tcPr>
                              <w:tcW w:w="360" w:type="dxa"/>
                              <w:tcBorders>
                                <w:left w:val="single" w:sz="4" w:space="0" w:color="auto"/>
                              </w:tcBorders>
                            </w:tcPr>
                            <w:p w14:paraId="0C26D538" w14:textId="77777777" w:rsidR="00170724" w:rsidRDefault="00170724" w:rsidP="00C72512"/>
                          </w:tc>
                          <w:tc>
                            <w:tcPr>
                              <w:tcW w:w="360" w:type="dxa"/>
                            </w:tcPr>
                            <w:p w14:paraId="48CE6F14" w14:textId="77777777" w:rsidR="00170724" w:rsidRDefault="00170724" w:rsidP="00C72512"/>
                          </w:tc>
                          <w:tc>
                            <w:tcPr>
                              <w:tcW w:w="360" w:type="dxa"/>
                            </w:tcPr>
                            <w:p w14:paraId="328832C6" w14:textId="77777777" w:rsidR="00170724" w:rsidRDefault="00170724" w:rsidP="00C72512"/>
                          </w:tc>
                          <w:tc>
                            <w:tcPr>
                              <w:tcW w:w="360" w:type="dxa"/>
                            </w:tcPr>
                            <w:p w14:paraId="2E10ADF9" w14:textId="77777777" w:rsidR="00170724" w:rsidRDefault="00170724" w:rsidP="00C72512"/>
                          </w:tc>
                          <w:tc>
                            <w:tcPr>
                              <w:tcW w:w="360" w:type="dxa"/>
                            </w:tcPr>
                            <w:p w14:paraId="50EEED57" w14:textId="77777777" w:rsidR="00170724" w:rsidRDefault="00170724" w:rsidP="00C72512"/>
                          </w:tc>
                          <w:tc>
                            <w:tcPr>
                              <w:tcW w:w="360" w:type="dxa"/>
                            </w:tcPr>
                            <w:p w14:paraId="7914122C" w14:textId="77777777" w:rsidR="00170724" w:rsidRDefault="00170724" w:rsidP="00C72512"/>
                          </w:tc>
                          <w:tc>
                            <w:tcPr>
                              <w:tcW w:w="360" w:type="dxa"/>
                            </w:tcPr>
                            <w:p w14:paraId="120A0D96" w14:textId="77777777" w:rsidR="00170724" w:rsidRDefault="00170724" w:rsidP="00C72512"/>
                          </w:tc>
                          <w:tc>
                            <w:tcPr>
                              <w:tcW w:w="360" w:type="dxa"/>
                            </w:tcPr>
                            <w:p w14:paraId="26B7E0AD" w14:textId="77777777" w:rsidR="00170724" w:rsidRDefault="00170724" w:rsidP="00C72512"/>
                          </w:tc>
                          <w:tc>
                            <w:tcPr>
                              <w:tcW w:w="360" w:type="dxa"/>
                            </w:tcPr>
                            <w:p w14:paraId="773314A0" w14:textId="77777777" w:rsidR="00170724" w:rsidRDefault="00170724" w:rsidP="00C72512"/>
                          </w:tc>
                          <w:tc>
                            <w:tcPr>
                              <w:tcW w:w="360" w:type="dxa"/>
                            </w:tcPr>
                            <w:p w14:paraId="7DAB3EC6" w14:textId="77777777" w:rsidR="00170724" w:rsidRDefault="00170724" w:rsidP="00C72512"/>
                          </w:tc>
                          <w:tc>
                            <w:tcPr>
                              <w:tcW w:w="360" w:type="dxa"/>
                            </w:tcPr>
                            <w:p w14:paraId="2D942D7D" w14:textId="77777777" w:rsidR="00170724" w:rsidRDefault="00170724" w:rsidP="00C72512"/>
                          </w:tc>
                          <w:tc>
                            <w:tcPr>
                              <w:tcW w:w="360" w:type="dxa"/>
                            </w:tcPr>
                            <w:p w14:paraId="28A1DC1E" w14:textId="77777777" w:rsidR="00170724" w:rsidRDefault="00170724" w:rsidP="00C72512"/>
                          </w:tc>
                          <w:tc>
                            <w:tcPr>
                              <w:tcW w:w="360" w:type="dxa"/>
                              <w:tcBorders>
                                <w:right w:val="nil"/>
                              </w:tcBorders>
                            </w:tcPr>
                            <w:p w14:paraId="64863E37" w14:textId="77777777" w:rsidR="00170724" w:rsidRDefault="00170724" w:rsidP="00C72512"/>
                          </w:tc>
                          <w:tc>
                            <w:tcPr>
                              <w:tcW w:w="360" w:type="dxa"/>
                              <w:tcBorders>
                                <w:top w:val="nil"/>
                                <w:left w:val="nil"/>
                                <w:bottom w:val="nil"/>
                                <w:right w:val="nil"/>
                              </w:tcBorders>
                              <w:shd w:val="clear" w:color="auto" w:fill="0070C0"/>
                            </w:tcPr>
                            <w:p w14:paraId="0D0DC396" w14:textId="77777777" w:rsidR="00170724" w:rsidRDefault="00170724" w:rsidP="00C72512"/>
                          </w:tc>
                          <w:tc>
                            <w:tcPr>
                              <w:tcW w:w="360" w:type="dxa"/>
                              <w:tcBorders>
                                <w:top w:val="nil"/>
                                <w:left w:val="nil"/>
                                <w:bottom w:val="nil"/>
                                <w:right w:val="nil"/>
                              </w:tcBorders>
                              <w:shd w:val="clear" w:color="auto" w:fill="0070C0"/>
                            </w:tcPr>
                            <w:p w14:paraId="641511C7" w14:textId="77777777" w:rsidR="00170724" w:rsidRDefault="00170724" w:rsidP="00C72512"/>
                          </w:tc>
                          <w:tc>
                            <w:tcPr>
                              <w:tcW w:w="360" w:type="dxa"/>
                              <w:tcBorders>
                                <w:top w:val="nil"/>
                                <w:left w:val="nil"/>
                                <w:bottom w:val="nil"/>
                                <w:right w:val="nil"/>
                              </w:tcBorders>
                              <w:shd w:val="clear" w:color="auto" w:fill="0070C0"/>
                            </w:tcPr>
                            <w:p w14:paraId="1757F9A7" w14:textId="77777777" w:rsidR="00170724" w:rsidRDefault="00170724" w:rsidP="00C72512"/>
                          </w:tc>
                          <w:tc>
                            <w:tcPr>
                              <w:tcW w:w="360" w:type="dxa"/>
                              <w:tcBorders>
                                <w:left w:val="nil"/>
                              </w:tcBorders>
                            </w:tcPr>
                            <w:p w14:paraId="251146E6" w14:textId="77777777" w:rsidR="00170724" w:rsidRDefault="00170724" w:rsidP="00C72512"/>
                          </w:tc>
                          <w:tc>
                            <w:tcPr>
                              <w:tcW w:w="360" w:type="dxa"/>
                            </w:tcPr>
                            <w:p w14:paraId="22D9A71E" w14:textId="77777777" w:rsidR="00170724" w:rsidRDefault="00170724" w:rsidP="00C72512"/>
                          </w:tc>
                          <w:tc>
                            <w:tcPr>
                              <w:tcW w:w="360" w:type="dxa"/>
                            </w:tcPr>
                            <w:p w14:paraId="12ED0145" w14:textId="77777777" w:rsidR="00170724" w:rsidRDefault="00170724" w:rsidP="00C72512"/>
                          </w:tc>
                          <w:tc>
                            <w:tcPr>
                              <w:tcW w:w="360" w:type="dxa"/>
                            </w:tcPr>
                            <w:p w14:paraId="29565F9A" w14:textId="77777777" w:rsidR="00170724" w:rsidRDefault="00170724" w:rsidP="00C72512"/>
                          </w:tc>
                          <w:tc>
                            <w:tcPr>
                              <w:tcW w:w="360" w:type="dxa"/>
                            </w:tcPr>
                            <w:p w14:paraId="719E5EE0" w14:textId="77777777" w:rsidR="00170724" w:rsidRDefault="00170724" w:rsidP="00C72512"/>
                          </w:tc>
                          <w:tc>
                            <w:tcPr>
                              <w:tcW w:w="360" w:type="dxa"/>
                              <w:tcBorders>
                                <w:right w:val="single" w:sz="4" w:space="0" w:color="auto"/>
                              </w:tcBorders>
                            </w:tcPr>
                            <w:p w14:paraId="63AA9F99" w14:textId="77777777" w:rsidR="00170724" w:rsidRDefault="00170724" w:rsidP="00C72512"/>
                          </w:tc>
                          <w:tc>
                            <w:tcPr>
                              <w:tcW w:w="360" w:type="dxa"/>
                              <w:tcBorders>
                                <w:top w:val="nil"/>
                                <w:left w:val="single" w:sz="4" w:space="0" w:color="auto"/>
                                <w:bottom w:val="nil"/>
                                <w:right w:val="nil"/>
                              </w:tcBorders>
                            </w:tcPr>
                            <w:p w14:paraId="23B9A3E6" w14:textId="77777777" w:rsidR="00170724" w:rsidRDefault="00170724" w:rsidP="00C72512"/>
                          </w:tc>
                          <w:tc>
                            <w:tcPr>
                              <w:tcW w:w="360" w:type="dxa"/>
                              <w:tcBorders>
                                <w:left w:val="nil"/>
                              </w:tcBorders>
                            </w:tcPr>
                            <w:p w14:paraId="23D176F0" w14:textId="77777777" w:rsidR="00170724" w:rsidRDefault="00170724" w:rsidP="00C72512"/>
                          </w:tc>
                          <w:tc>
                            <w:tcPr>
                              <w:tcW w:w="360" w:type="dxa"/>
                            </w:tcPr>
                            <w:p w14:paraId="35CC9A7F" w14:textId="77777777" w:rsidR="00170724" w:rsidRDefault="00170724" w:rsidP="00C72512"/>
                          </w:tc>
                          <w:tc>
                            <w:tcPr>
                              <w:tcW w:w="360" w:type="dxa"/>
                            </w:tcPr>
                            <w:p w14:paraId="054FD4A7" w14:textId="77777777" w:rsidR="00170724" w:rsidRDefault="00170724" w:rsidP="00C72512"/>
                          </w:tc>
                          <w:tc>
                            <w:tcPr>
                              <w:tcW w:w="360" w:type="dxa"/>
                            </w:tcPr>
                            <w:p w14:paraId="629DCE54" w14:textId="77777777" w:rsidR="00170724" w:rsidRDefault="00170724" w:rsidP="00C72512"/>
                          </w:tc>
                          <w:tc>
                            <w:tcPr>
                              <w:tcW w:w="360" w:type="dxa"/>
                            </w:tcPr>
                            <w:p w14:paraId="5B01472D" w14:textId="77777777" w:rsidR="00170724" w:rsidRDefault="00170724" w:rsidP="00C72512"/>
                          </w:tc>
                          <w:tc>
                            <w:tcPr>
                              <w:tcW w:w="360" w:type="dxa"/>
                            </w:tcPr>
                            <w:p w14:paraId="5B14814E" w14:textId="77777777" w:rsidR="00170724" w:rsidRDefault="00170724" w:rsidP="00C72512"/>
                          </w:tc>
                          <w:tc>
                            <w:tcPr>
                              <w:tcW w:w="360" w:type="dxa"/>
                            </w:tcPr>
                            <w:p w14:paraId="3CB1861F" w14:textId="77777777" w:rsidR="00170724" w:rsidRDefault="00170724" w:rsidP="00C72512"/>
                          </w:tc>
                          <w:tc>
                            <w:tcPr>
                              <w:tcW w:w="360" w:type="dxa"/>
                            </w:tcPr>
                            <w:p w14:paraId="0173259D" w14:textId="77777777" w:rsidR="00170724" w:rsidRDefault="00170724" w:rsidP="00C72512"/>
                          </w:tc>
                        </w:tr>
                        <w:tr w:rsidR="00170724" w14:paraId="5B132F4E" w14:textId="77777777" w:rsidTr="000800E0">
                          <w:tc>
                            <w:tcPr>
                              <w:tcW w:w="360" w:type="dxa"/>
                              <w:tcBorders>
                                <w:top w:val="nil"/>
                                <w:left w:val="nil"/>
                                <w:bottom w:val="nil"/>
                                <w:right w:val="single" w:sz="4" w:space="0" w:color="auto"/>
                              </w:tcBorders>
                            </w:tcPr>
                            <w:p w14:paraId="1673CB3A" w14:textId="00CBBBDE" w:rsidR="00170724" w:rsidRPr="005247ED" w:rsidRDefault="00170724" w:rsidP="00C72512">
                              <w:pPr>
                                <w:rPr>
                                  <w:sz w:val="16"/>
                                  <w:szCs w:val="16"/>
                                  <w:rPrChange w:id="566" w:author="Alex Lorimer" w:date="2016-01-19T19:13:00Z">
                                    <w:rPr/>
                                  </w:rPrChange>
                                </w:rPr>
                              </w:pPr>
                              <w:r>
                                <w:rPr>
                                  <w:sz w:val="16"/>
                                  <w:szCs w:val="16"/>
                                </w:rPr>
                                <w:t>9</w:t>
                              </w:r>
                            </w:p>
                          </w:tc>
                          <w:tc>
                            <w:tcPr>
                              <w:tcW w:w="360" w:type="dxa"/>
                              <w:tcBorders>
                                <w:left w:val="single" w:sz="4" w:space="0" w:color="auto"/>
                              </w:tcBorders>
                            </w:tcPr>
                            <w:p w14:paraId="7348244B" w14:textId="77777777" w:rsidR="00170724" w:rsidRDefault="00170724" w:rsidP="00C72512"/>
                          </w:tc>
                          <w:tc>
                            <w:tcPr>
                              <w:tcW w:w="360" w:type="dxa"/>
                            </w:tcPr>
                            <w:p w14:paraId="31A5423D" w14:textId="77777777" w:rsidR="00170724" w:rsidRDefault="00170724" w:rsidP="00C72512"/>
                          </w:tc>
                          <w:tc>
                            <w:tcPr>
                              <w:tcW w:w="360" w:type="dxa"/>
                            </w:tcPr>
                            <w:p w14:paraId="2BEAF4B4" w14:textId="77777777" w:rsidR="00170724" w:rsidRDefault="00170724" w:rsidP="00C72512"/>
                          </w:tc>
                          <w:tc>
                            <w:tcPr>
                              <w:tcW w:w="360" w:type="dxa"/>
                            </w:tcPr>
                            <w:p w14:paraId="6FBA6F5C" w14:textId="77777777" w:rsidR="00170724" w:rsidRDefault="00170724" w:rsidP="00C72512"/>
                          </w:tc>
                          <w:tc>
                            <w:tcPr>
                              <w:tcW w:w="360" w:type="dxa"/>
                            </w:tcPr>
                            <w:p w14:paraId="5E4F11AF" w14:textId="77777777" w:rsidR="00170724" w:rsidRDefault="00170724" w:rsidP="00C72512"/>
                          </w:tc>
                          <w:tc>
                            <w:tcPr>
                              <w:tcW w:w="360" w:type="dxa"/>
                            </w:tcPr>
                            <w:p w14:paraId="1A664AC2" w14:textId="77777777" w:rsidR="00170724" w:rsidRDefault="00170724" w:rsidP="00C72512"/>
                          </w:tc>
                          <w:tc>
                            <w:tcPr>
                              <w:tcW w:w="360" w:type="dxa"/>
                            </w:tcPr>
                            <w:p w14:paraId="614EA255" w14:textId="77777777" w:rsidR="00170724" w:rsidRDefault="00170724" w:rsidP="00C72512"/>
                          </w:tc>
                          <w:tc>
                            <w:tcPr>
                              <w:tcW w:w="360" w:type="dxa"/>
                            </w:tcPr>
                            <w:p w14:paraId="20B67704" w14:textId="77777777" w:rsidR="00170724" w:rsidRDefault="00170724" w:rsidP="00C72512"/>
                          </w:tc>
                          <w:tc>
                            <w:tcPr>
                              <w:tcW w:w="360" w:type="dxa"/>
                            </w:tcPr>
                            <w:p w14:paraId="130089A8" w14:textId="77777777" w:rsidR="00170724" w:rsidRDefault="00170724" w:rsidP="00C72512"/>
                          </w:tc>
                          <w:tc>
                            <w:tcPr>
                              <w:tcW w:w="360" w:type="dxa"/>
                            </w:tcPr>
                            <w:p w14:paraId="16ADA429" w14:textId="77777777" w:rsidR="00170724" w:rsidRDefault="00170724" w:rsidP="00C72512"/>
                          </w:tc>
                          <w:tc>
                            <w:tcPr>
                              <w:tcW w:w="360" w:type="dxa"/>
                            </w:tcPr>
                            <w:p w14:paraId="1E7F803B" w14:textId="77777777" w:rsidR="00170724" w:rsidRDefault="00170724" w:rsidP="00C72512"/>
                          </w:tc>
                          <w:tc>
                            <w:tcPr>
                              <w:tcW w:w="360" w:type="dxa"/>
                            </w:tcPr>
                            <w:p w14:paraId="1C6707EA" w14:textId="77777777" w:rsidR="00170724" w:rsidRDefault="00170724" w:rsidP="00C72512"/>
                          </w:tc>
                          <w:tc>
                            <w:tcPr>
                              <w:tcW w:w="360" w:type="dxa"/>
                              <w:tcBorders>
                                <w:right w:val="nil"/>
                              </w:tcBorders>
                            </w:tcPr>
                            <w:p w14:paraId="37A7637E" w14:textId="77777777" w:rsidR="00170724" w:rsidRDefault="00170724" w:rsidP="00C72512"/>
                          </w:tc>
                          <w:tc>
                            <w:tcPr>
                              <w:tcW w:w="360" w:type="dxa"/>
                              <w:tcBorders>
                                <w:top w:val="nil"/>
                                <w:left w:val="nil"/>
                                <w:bottom w:val="nil"/>
                                <w:right w:val="nil"/>
                              </w:tcBorders>
                              <w:shd w:val="clear" w:color="auto" w:fill="0070C0"/>
                            </w:tcPr>
                            <w:p w14:paraId="2BA09731" w14:textId="77777777" w:rsidR="00170724" w:rsidRDefault="00170724" w:rsidP="00C72512"/>
                          </w:tc>
                          <w:tc>
                            <w:tcPr>
                              <w:tcW w:w="360" w:type="dxa"/>
                              <w:tcBorders>
                                <w:top w:val="nil"/>
                                <w:left w:val="nil"/>
                                <w:bottom w:val="nil"/>
                                <w:right w:val="nil"/>
                              </w:tcBorders>
                              <w:shd w:val="clear" w:color="auto" w:fill="0070C0"/>
                            </w:tcPr>
                            <w:p w14:paraId="4AD4F20A" w14:textId="77777777" w:rsidR="00170724" w:rsidRDefault="00170724" w:rsidP="00C72512"/>
                          </w:tc>
                          <w:tc>
                            <w:tcPr>
                              <w:tcW w:w="360" w:type="dxa"/>
                              <w:tcBorders>
                                <w:top w:val="nil"/>
                                <w:left w:val="nil"/>
                                <w:bottom w:val="nil"/>
                                <w:right w:val="nil"/>
                              </w:tcBorders>
                              <w:shd w:val="clear" w:color="auto" w:fill="0070C0"/>
                            </w:tcPr>
                            <w:p w14:paraId="66564F29" w14:textId="77777777" w:rsidR="00170724" w:rsidRDefault="00170724" w:rsidP="00C72512"/>
                          </w:tc>
                          <w:tc>
                            <w:tcPr>
                              <w:tcW w:w="360" w:type="dxa"/>
                              <w:tcBorders>
                                <w:left w:val="nil"/>
                              </w:tcBorders>
                            </w:tcPr>
                            <w:p w14:paraId="1827B675" w14:textId="77777777" w:rsidR="00170724" w:rsidRDefault="00170724" w:rsidP="00C72512"/>
                          </w:tc>
                          <w:tc>
                            <w:tcPr>
                              <w:tcW w:w="360" w:type="dxa"/>
                            </w:tcPr>
                            <w:p w14:paraId="468F62D2" w14:textId="77777777" w:rsidR="00170724" w:rsidRDefault="00170724" w:rsidP="00C72512"/>
                          </w:tc>
                          <w:tc>
                            <w:tcPr>
                              <w:tcW w:w="360" w:type="dxa"/>
                            </w:tcPr>
                            <w:p w14:paraId="05CEF499" w14:textId="77777777" w:rsidR="00170724" w:rsidRDefault="00170724" w:rsidP="00C72512"/>
                          </w:tc>
                          <w:tc>
                            <w:tcPr>
                              <w:tcW w:w="360" w:type="dxa"/>
                            </w:tcPr>
                            <w:p w14:paraId="6F8A510B" w14:textId="77777777" w:rsidR="00170724" w:rsidRDefault="00170724" w:rsidP="00C72512"/>
                          </w:tc>
                          <w:tc>
                            <w:tcPr>
                              <w:tcW w:w="360" w:type="dxa"/>
                            </w:tcPr>
                            <w:p w14:paraId="28540D6E" w14:textId="77777777" w:rsidR="00170724" w:rsidRDefault="00170724" w:rsidP="00C72512"/>
                          </w:tc>
                          <w:tc>
                            <w:tcPr>
                              <w:tcW w:w="360" w:type="dxa"/>
                              <w:tcBorders>
                                <w:right w:val="single" w:sz="4" w:space="0" w:color="auto"/>
                              </w:tcBorders>
                            </w:tcPr>
                            <w:p w14:paraId="3B94074F" w14:textId="77777777" w:rsidR="00170724" w:rsidRDefault="00170724" w:rsidP="00C72512"/>
                          </w:tc>
                          <w:tc>
                            <w:tcPr>
                              <w:tcW w:w="360" w:type="dxa"/>
                              <w:tcBorders>
                                <w:top w:val="nil"/>
                                <w:left w:val="single" w:sz="4" w:space="0" w:color="auto"/>
                                <w:bottom w:val="nil"/>
                                <w:right w:val="nil"/>
                              </w:tcBorders>
                            </w:tcPr>
                            <w:p w14:paraId="38E92D14" w14:textId="77777777" w:rsidR="00170724" w:rsidRDefault="00170724" w:rsidP="00C72512"/>
                          </w:tc>
                          <w:tc>
                            <w:tcPr>
                              <w:tcW w:w="360" w:type="dxa"/>
                              <w:tcBorders>
                                <w:left w:val="nil"/>
                              </w:tcBorders>
                            </w:tcPr>
                            <w:p w14:paraId="647327C3" w14:textId="77777777" w:rsidR="00170724" w:rsidRDefault="00170724" w:rsidP="00C72512"/>
                          </w:tc>
                          <w:tc>
                            <w:tcPr>
                              <w:tcW w:w="360" w:type="dxa"/>
                            </w:tcPr>
                            <w:p w14:paraId="30C95954" w14:textId="77777777" w:rsidR="00170724" w:rsidRDefault="00170724" w:rsidP="00C72512"/>
                          </w:tc>
                          <w:tc>
                            <w:tcPr>
                              <w:tcW w:w="360" w:type="dxa"/>
                            </w:tcPr>
                            <w:p w14:paraId="3774BE2A" w14:textId="77777777" w:rsidR="00170724" w:rsidRDefault="00170724" w:rsidP="00C72512"/>
                          </w:tc>
                          <w:tc>
                            <w:tcPr>
                              <w:tcW w:w="360" w:type="dxa"/>
                            </w:tcPr>
                            <w:p w14:paraId="14B01226" w14:textId="77777777" w:rsidR="00170724" w:rsidRDefault="00170724" w:rsidP="00C72512"/>
                          </w:tc>
                          <w:tc>
                            <w:tcPr>
                              <w:tcW w:w="360" w:type="dxa"/>
                            </w:tcPr>
                            <w:p w14:paraId="41B4FAD2" w14:textId="77777777" w:rsidR="00170724" w:rsidRDefault="00170724" w:rsidP="00C72512"/>
                          </w:tc>
                          <w:tc>
                            <w:tcPr>
                              <w:tcW w:w="360" w:type="dxa"/>
                            </w:tcPr>
                            <w:p w14:paraId="57071AE9" w14:textId="77777777" w:rsidR="00170724" w:rsidRDefault="00170724" w:rsidP="00C72512"/>
                          </w:tc>
                          <w:tc>
                            <w:tcPr>
                              <w:tcW w:w="360" w:type="dxa"/>
                            </w:tcPr>
                            <w:p w14:paraId="46A04791" w14:textId="77777777" w:rsidR="00170724" w:rsidRDefault="00170724" w:rsidP="00C72512"/>
                          </w:tc>
                          <w:tc>
                            <w:tcPr>
                              <w:tcW w:w="360" w:type="dxa"/>
                            </w:tcPr>
                            <w:p w14:paraId="0DE6673C" w14:textId="77777777" w:rsidR="00170724" w:rsidRDefault="00170724" w:rsidP="00C72512"/>
                          </w:tc>
                        </w:tr>
                        <w:tr w:rsidR="00170724" w14:paraId="28A77BB8" w14:textId="77777777" w:rsidTr="000800E0">
                          <w:tc>
                            <w:tcPr>
                              <w:tcW w:w="360" w:type="dxa"/>
                              <w:tcBorders>
                                <w:top w:val="nil"/>
                                <w:left w:val="nil"/>
                                <w:bottom w:val="nil"/>
                                <w:right w:val="single" w:sz="4" w:space="0" w:color="auto"/>
                              </w:tcBorders>
                            </w:tcPr>
                            <w:p w14:paraId="0A0A9A42" w14:textId="5DC44F56" w:rsidR="00170724" w:rsidRPr="005247ED" w:rsidRDefault="00170724" w:rsidP="00C72512">
                              <w:pPr>
                                <w:rPr>
                                  <w:sz w:val="16"/>
                                  <w:szCs w:val="16"/>
                                  <w:rPrChange w:id="567" w:author="Alex Lorimer" w:date="2016-01-19T19:13:00Z">
                                    <w:rPr/>
                                  </w:rPrChange>
                                </w:rPr>
                              </w:pPr>
                              <w:r>
                                <w:rPr>
                                  <w:sz w:val="16"/>
                                  <w:szCs w:val="16"/>
                                </w:rPr>
                                <w:t>10</w:t>
                              </w:r>
                            </w:p>
                          </w:tc>
                          <w:tc>
                            <w:tcPr>
                              <w:tcW w:w="360" w:type="dxa"/>
                              <w:tcBorders>
                                <w:left w:val="single" w:sz="4" w:space="0" w:color="auto"/>
                              </w:tcBorders>
                            </w:tcPr>
                            <w:p w14:paraId="53CC7E10" w14:textId="77777777" w:rsidR="00170724" w:rsidRDefault="00170724" w:rsidP="00C72512"/>
                          </w:tc>
                          <w:tc>
                            <w:tcPr>
                              <w:tcW w:w="360" w:type="dxa"/>
                            </w:tcPr>
                            <w:p w14:paraId="670D0C78" w14:textId="77777777" w:rsidR="00170724" w:rsidRDefault="00170724" w:rsidP="00C72512"/>
                          </w:tc>
                          <w:tc>
                            <w:tcPr>
                              <w:tcW w:w="360" w:type="dxa"/>
                            </w:tcPr>
                            <w:p w14:paraId="7AA43D91" w14:textId="77777777" w:rsidR="00170724" w:rsidRDefault="00170724" w:rsidP="00C72512"/>
                          </w:tc>
                          <w:tc>
                            <w:tcPr>
                              <w:tcW w:w="360" w:type="dxa"/>
                            </w:tcPr>
                            <w:p w14:paraId="09DAEC0D" w14:textId="77777777" w:rsidR="00170724" w:rsidRDefault="00170724" w:rsidP="00C72512"/>
                          </w:tc>
                          <w:tc>
                            <w:tcPr>
                              <w:tcW w:w="360" w:type="dxa"/>
                            </w:tcPr>
                            <w:p w14:paraId="2E9E5251" w14:textId="77777777" w:rsidR="00170724" w:rsidRDefault="00170724" w:rsidP="00C72512"/>
                          </w:tc>
                          <w:tc>
                            <w:tcPr>
                              <w:tcW w:w="360" w:type="dxa"/>
                            </w:tcPr>
                            <w:p w14:paraId="0AC8AB9F" w14:textId="77777777" w:rsidR="00170724" w:rsidRDefault="00170724" w:rsidP="00C72512"/>
                          </w:tc>
                          <w:tc>
                            <w:tcPr>
                              <w:tcW w:w="360" w:type="dxa"/>
                            </w:tcPr>
                            <w:p w14:paraId="4F6C9D18" w14:textId="77777777" w:rsidR="00170724" w:rsidRDefault="00170724" w:rsidP="00C72512"/>
                          </w:tc>
                          <w:tc>
                            <w:tcPr>
                              <w:tcW w:w="360" w:type="dxa"/>
                            </w:tcPr>
                            <w:p w14:paraId="14D3939D" w14:textId="77777777" w:rsidR="00170724" w:rsidRDefault="00170724" w:rsidP="00C72512"/>
                          </w:tc>
                          <w:tc>
                            <w:tcPr>
                              <w:tcW w:w="360" w:type="dxa"/>
                            </w:tcPr>
                            <w:p w14:paraId="13D2A51C" w14:textId="77777777" w:rsidR="00170724" w:rsidRDefault="00170724" w:rsidP="00C72512"/>
                          </w:tc>
                          <w:tc>
                            <w:tcPr>
                              <w:tcW w:w="360" w:type="dxa"/>
                            </w:tcPr>
                            <w:p w14:paraId="1314EA0F" w14:textId="77777777" w:rsidR="00170724" w:rsidRDefault="00170724" w:rsidP="00C72512"/>
                          </w:tc>
                          <w:tc>
                            <w:tcPr>
                              <w:tcW w:w="360" w:type="dxa"/>
                            </w:tcPr>
                            <w:p w14:paraId="2463EE7C" w14:textId="77777777" w:rsidR="00170724" w:rsidRDefault="00170724" w:rsidP="00C72512"/>
                          </w:tc>
                          <w:tc>
                            <w:tcPr>
                              <w:tcW w:w="360" w:type="dxa"/>
                            </w:tcPr>
                            <w:p w14:paraId="28C0C4E5" w14:textId="77777777" w:rsidR="00170724" w:rsidRDefault="00170724" w:rsidP="00C72512"/>
                          </w:tc>
                          <w:tc>
                            <w:tcPr>
                              <w:tcW w:w="360" w:type="dxa"/>
                            </w:tcPr>
                            <w:p w14:paraId="064E415D" w14:textId="77777777" w:rsidR="00170724" w:rsidRDefault="00170724" w:rsidP="00C72512"/>
                          </w:tc>
                          <w:tc>
                            <w:tcPr>
                              <w:tcW w:w="360" w:type="dxa"/>
                              <w:tcBorders>
                                <w:top w:val="nil"/>
                              </w:tcBorders>
                            </w:tcPr>
                            <w:p w14:paraId="032E3ACC" w14:textId="77777777" w:rsidR="00170724" w:rsidRDefault="00170724" w:rsidP="00C72512"/>
                          </w:tc>
                          <w:tc>
                            <w:tcPr>
                              <w:tcW w:w="360" w:type="dxa"/>
                              <w:tcBorders>
                                <w:top w:val="nil"/>
                              </w:tcBorders>
                            </w:tcPr>
                            <w:p w14:paraId="1F924574" w14:textId="77777777" w:rsidR="00170724" w:rsidRDefault="00170724" w:rsidP="00C72512"/>
                          </w:tc>
                          <w:tc>
                            <w:tcPr>
                              <w:tcW w:w="360" w:type="dxa"/>
                              <w:tcBorders>
                                <w:top w:val="nil"/>
                              </w:tcBorders>
                            </w:tcPr>
                            <w:p w14:paraId="497F4677" w14:textId="77777777" w:rsidR="00170724" w:rsidRDefault="00170724" w:rsidP="00C72512"/>
                          </w:tc>
                          <w:tc>
                            <w:tcPr>
                              <w:tcW w:w="360" w:type="dxa"/>
                            </w:tcPr>
                            <w:p w14:paraId="32BF0D1C" w14:textId="77777777" w:rsidR="00170724" w:rsidRDefault="00170724" w:rsidP="00C72512"/>
                          </w:tc>
                          <w:tc>
                            <w:tcPr>
                              <w:tcW w:w="360" w:type="dxa"/>
                            </w:tcPr>
                            <w:p w14:paraId="6666C8C1" w14:textId="77777777" w:rsidR="00170724" w:rsidRDefault="00170724" w:rsidP="00C72512"/>
                          </w:tc>
                          <w:tc>
                            <w:tcPr>
                              <w:tcW w:w="360" w:type="dxa"/>
                            </w:tcPr>
                            <w:p w14:paraId="10308F4C" w14:textId="77777777" w:rsidR="00170724" w:rsidRDefault="00170724" w:rsidP="00C72512"/>
                          </w:tc>
                          <w:tc>
                            <w:tcPr>
                              <w:tcW w:w="360" w:type="dxa"/>
                            </w:tcPr>
                            <w:p w14:paraId="31F621C3" w14:textId="77777777" w:rsidR="00170724" w:rsidRDefault="00170724" w:rsidP="00C72512"/>
                          </w:tc>
                          <w:tc>
                            <w:tcPr>
                              <w:tcW w:w="360" w:type="dxa"/>
                            </w:tcPr>
                            <w:p w14:paraId="4A7A16CC" w14:textId="77777777" w:rsidR="00170724" w:rsidRDefault="00170724" w:rsidP="00C72512"/>
                          </w:tc>
                          <w:tc>
                            <w:tcPr>
                              <w:tcW w:w="360" w:type="dxa"/>
                              <w:tcBorders>
                                <w:right w:val="single" w:sz="4" w:space="0" w:color="auto"/>
                              </w:tcBorders>
                            </w:tcPr>
                            <w:p w14:paraId="48C96B99" w14:textId="77777777" w:rsidR="00170724" w:rsidRDefault="00170724" w:rsidP="00C72512"/>
                          </w:tc>
                          <w:tc>
                            <w:tcPr>
                              <w:tcW w:w="360" w:type="dxa"/>
                              <w:tcBorders>
                                <w:top w:val="nil"/>
                                <w:left w:val="single" w:sz="4" w:space="0" w:color="auto"/>
                                <w:bottom w:val="nil"/>
                                <w:right w:val="nil"/>
                              </w:tcBorders>
                            </w:tcPr>
                            <w:p w14:paraId="72319E1A" w14:textId="77777777" w:rsidR="00170724" w:rsidRDefault="00170724" w:rsidP="00C72512"/>
                          </w:tc>
                          <w:tc>
                            <w:tcPr>
                              <w:tcW w:w="360" w:type="dxa"/>
                              <w:tcBorders>
                                <w:left w:val="nil"/>
                              </w:tcBorders>
                            </w:tcPr>
                            <w:p w14:paraId="748B3D42" w14:textId="77777777" w:rsidR="00170724" w:rsidRDefault="00170724" w:rsidP="00C72512"/>
                          </w:tc>
                          <w:tc>
                            <w:tcPr>
                              <w:tcW w:w="360" w:type="dxa"/>
                            </w:tcPr>
                            <w:p w14:paraId="1CBA09E2" w14:textId="77777777" w:rsidR="00170724" w:rsidRDefault="00170724" w:rsidP="00C72512"/>
                          </w:tc>
                          <w:tc>
                            <w:tcPr>
                              <w:tcW w:w="360" w:type="dxa"/>
                            </w:tcPr>
                            <w:p w14:paraId="2819F526" w14:textId="77777777" w:rsidR="00170724" w:rsidRDefault="00170724" w:rsidP="00C72512"/>
                          </w:tc>
                          <w:tc>
                            <w:tcPr>
                              <w:tcW w:w="360" w:type="dxa"/>
                            </w:tcPr>
                            <w:p w14:paraId="06DE88AD" w14:textId="77777777" w:rsidR="00170724" w:rsidRDefault="00170724" w:rsidP="00C72512"/>
                          </w:tc>
                          <w:tc>
                            <w:tcPr>
                              <w:tcW w:w="360" w:type="dxa"/>
                            </w:tcPr>
                            <w:p w14:paraId="222E0E78" w14:textId="77777777" w:rsidR="00170724" w:rsidRDefault="00170724" w:rsidP="00C72512"/>
                          </w:tc>
                          <w:tc>
                            <w:tcPr>
                              <w:tcW w:w="360" w:type="dxa"/>
                            </w:tcPr>
                            <w:p w14:paraId="5BEDDF38" w14:textId="77777777" w:rsidR="00170724" w:rsidRDefault="00170724" w:rsidP="00C72512"/>
                          </w:tc>
                          <w:tc>
                            <w:tcPr>
                              <w:tcW w:w="360" w:type="dxa"/>
                            </w:tcPr>
                            <w:p w14:paraId="4F994813" w14:textId="77777777" w:rsidR="00170724" w:rsidRDefault="00170724" w:rsidP="00C72512"/>
                          </w:tc>
                          <w:tc>
                            <w:tcPr>
                              <w:tcW w:w="360" w:type="dxa"/>
                            </w:tcPr>
                            <w:p w14:paraId="466EEDD9" w14:textId="77777777" w:rsidR="00170724" w:rsidRDefault="00170724" w:rsidP="00C72512"/>
                          </w:tc>
                        </w:tr>
                        <w:tr w:rsidR="00170724" w14:paraId="518B65DD" w14:textId="77777777" w:rsidTr="000800E0">
                          <w:tc>
                            <w:tcPr>
                              <w:tcW w:w="360" w:type="dxa"/>
                              <w:tcBorders>
                                <w:top w:val="nil"/>
                                <w:left w:val="nil"/>
                                <w:bottom w:val="nil"/>
                                <w:right w:val="single" w:sz="4" w:space="0" w:color="auto"/>
                              </w:tcBorders>
                            </w:tcPr>
                            <w:p w14:paraId="3C420C2C" w14:textId="69EEC0C0" w:rsidR="00170724" w:rsidRPr="005247ED" w:rsidRDefault="00170724" w:rsidP="00C72512">
                              <w:pPr>
                                <w:rPr>
                                  <w:sz w:val="16"/>
                                  <w:szCs w:val="16"/>
                                  <w:rPrChange w:id="568" w:author="Alex Lorimer" w:date="2016-01-19T19:13:00Z">
                                    <w:rPr/>
                                  </w:rPrChange>
                                </w:rPr>
                              </w:pPr>
                              <w:r>
                                <w:rPr>
                                  <w:sz w:val="16"/>
                                  <w:szCs w:val="16"/>
                                </w:rPr>
                                <w:t>11</w:t>
                              </w:r>
                            </w:p>
                          </w:tc>
                          <w:tc>
                            <w:tcPr>
                              <w:tcW w:w="360" w:type="dxa"/>
                              <w:tcBorders>
                                <w:left w:val="single" w:sz="4" w:space="0" w:color="auto"/>
                              </w:tcBorders>
                            </w:tcPr>
                            <w:p w14:paraId="4CD9D504" w14:textId="77777777" w:rsidR="00170724" w:rsidRDefault="00170724" w:rsidP="00C72512"/>
                          </w:tc>
                          <w:tc>
                            <w:tcPr>
                              <w:tcW w:w="360" w:type="dxa"/>
                            </w:tcPr>
                            <w:p w14:paraId="5BCDDCE8" w14:textId="77777777" w:rsidR="00170724" w:rsidRDefault="00170724" w:rsidP="00C72512"/>
                          </w:tc>
                          <w:tc>
                            <w:tcPr>
                              <w:tcW w:w="360" w:type="dxa"/>
                            </w:tcPr>
                            <w:p w14:paraId="03A0A40D" w14:textId="77777777" w:rsidR="00170724" w:rsidRDefault="00170724" w:rsidP="00C72512"/>
                          </w:tc>
                          <w:tc>
                            <w:tcPr>
                              <w:tcW w:w="360" w:type="dxa"/>
                            </w:tcPr>
                            <w:p w14:paraId="44C22C30" w14:textId="77777777" w:rsidR="00170724" w:rsidRDefault="00170724" w:rsidP="00C72512"/>
                          </w:tc>
                          <w:tc>
                            <w:tcPr>
                              <w:tcW w:w="360" w:type="dxa"/>
                            </w:tcPr>
                            <w:p w14:paraId="68260062" w14:textId="77777777" w:rsidR="00170724" w:rsidRDefault="00170724" w:rsidP="00C72512"/>
                          </w:tc>
                          <w:tc>
                            <w:tcPr>
                              <w:tcW w:w="360" w:type="dxa"/>
                            </w:tcPr>
                            <w:p w14:paraId="14E98C5E" w14:textId="77777777" w:rsidR="00170724" w:rsidRDefault="00170724" w:rsidP="00C72512"/>
                          </w:tc>
                          <w:tc>
                            <w:tcPr>
                              <w:tcW w:w="360" w:type="dxa"/>
                            </w:tcPr>
                            <w:p w14:paraId="5EBAA0AD" w14:textId="77777777" w:rsidR="00170724" w:rsidRDefault="00170724" w:rsidP="00C72512"/>
                          </w:tc>
                          <w:tc>
                            <w:tcPr>
                              <w:tcW w:w="360" w:type="dxa"/>
                            </w:tcPr>
                            <w:p w14:paraId="38B30555" w14:textId="77777777" w:rsidR="00170724" w:rsidRDefault="00170724" w:rsidP="00C72512"/>
                          </w:tc>
                          <w:tc>
                            <w:tcPr>
                              <w:tcW w:w="360" w:type="dxa"/>
                            </w:tcPr>
                            <w:p w14:paraId="46E06AB7" w14:textId="77777777" w:rsidR="00170724" w:rsidRDefault="00170724" w:rsidP="00C72512"/>
                          </w:tc>
                          <w:tc>
                            <w:tcPr>
                              <w:tcW w:w="360" w:type="dxa"/>
                            </w:tcPr>
                            <w:p w14:paraId="2A6ACA58" w14:textId="77777777" w:rsidR="00170724" w:rsidRDefault="00170724" w:rsidP="00C72512"/>
                          </w:tc>
                          <w:tc>
                            <w:tcPr>
                              <w:tcW w:w="360" w:type="dxa"/>
                            </w:tcPr>
                            <w:p w14:paraId="5DE15FF8" w14:textId="77777777" w:rsidR="00170724" w:rsidRDefault="00170724" w:rsidP="00C72512"/>
                          </w:tc>
                          <w:tc>
                            <w:tcPr>
                              <w:tcW w:w="360" w:type="dxa"/>
                            </w:tcPr>
                            <w:p w14:paraId="2A2B8A4E" w14:textId="77777777" w:rsidR="00170724" w:rsidRDefault="00170724" w:rsidP="00C72512"/>
                          </w:tc>
                          <w:tc>
                            <w:tcPr>
                              <w:tcW w:w="360" w:type="dxa"/>
                            </w:tcPr>
                            <w:p w14:paraId="6365AAAD" w14:textId="77777777" w:rsidR="00170724" w:rsidRDefault="00170724" w:rsidP="00C72512"/>
                          </w:tc>
                          <w:tc>
                            <w:tcPr>
                              <w:tcW w:w="360" w:type="dxa"/>
                            </w:tcPr>
                            <w:p w14:paraId="4E518E9B" w14:textId="77777777" w:rsidR="00170724" w:rsidRDefault="00170724" w:rsidP="00C72512"/>
                          </w:tc>
                          <w:tc>
                            <w:tcPr>
                              <w:tcW w:w="360" w:type="dxa"/>
                            </w:tcPr>
                            <w:p w14:paraId="29D8AF65" w14:textId="77777777" w:rsidR="00170724" w:rsidRDefault="00170724" w:rsidP="00C72512"/>
                          </w:tc>
                          <w:tc>
                            <w:tcPr>
                              <w:tcW w:w="360" w:type="dxa"/>
                            </w:tcPr>
                            <w:p w14:paraId="78CD7C6C" w14:textId="77777777" w:rsidR="00170724" w:rsidRDefault="00170724" w:rsidP="00C72512"/>
                          </w:tc>
                          <w:tc>
                            <w:tcPr>
                              <w:tcW w:w="360" w:type="dxa"/>
                            </w:tcPr>
                            <w:p w14:paraId="7E2B270D" w14:textId="77777777" w:rsidR="00170724" w:rsidRDefault="00170724" w:rsidP="00C72512"/>
                          </w:tc>
                          <w:tc>
                            <w:tcPr>
                              <w:tcW w:w="360" w:type="dxa"/>
                            </w:tcPr>
                            <w:p w14:paraId="58862C9C" w14:textId="77777777" w:rsidR="00170724" w:rsidRDefault="00170724" w:rsidP="00C72512"/>
                          </w:tc>
                          <w:tc>
                            <w:tcPr>
                              <w:tcW w:w="360" w:type="dxa"/>
                            </w:tcPr>
                            <w:p w14:paraId="2E6A457F" w14:textId="77777777" w:rsidR="00170724" w:rsidRDefault="00170724" w:rsidP="00C72512"/>
                          </w:tc>
                          <w:tc>
                            <w:tcPr>
                              <w:tcW w:w="360" w:type="dxa"/>
                            </w:tcPr>
                            <w:p w14:paraId="3DF8F766" w14:textId="77777777" w:rsidR="00170724" w:rsidRDefault="00170724" w:rsidP="00C72512"/>
                          </w:tc>
                          <w:tc>
                            <w:tcPr>
                              <w:tcW w:w="360" w:type="dxa"/>
                            </w:tcPr>
                            <w:p w14:paraId="1337CADD" w14:textId="77777777" w:rsidR="00170724" w:rsidRDefault="00170724" w:rsidP="00C72512"/>
                          </w:tc>
                          <w:tc>
                            <w:tcPr>
                              <w:tcW w:w="360" w:type="dxa"/>
                              <w:tcBorders>
                                <w:right w:val="single" w:sz="4" w:space="0" w:color="auto"/>
                              </w:tcBorders>
                            </w:tcPr>
                            <w:p w14:paraId="5E6E4CB6" w14:textId="77777777" w:rsidR="00170724" w:rsidRDefault="00170724" w:rsidP="00C72512"/>
                          </w:tc>
                          <w:tc>
                            <w:tcPr>
                              <w:tcW w:w="360" w:type="dxa"/>
                              <w:tcBorders>
                                <w:top w:val="nil"/>
                                <w:left w:val="single" w:sz="4" w:space="0" w:color="auto"/>
                                <w:bottom w:val="nil"/>
                                <w:right w:val="nil"/>
                              </w:tcBorders>
                            </w:tcPr>
                            <w:p w14:paraId="4881C672" w14:textId="77777777" w:rsidR="00170724" w:rsidRDefault="00170724" w:rsidP="00C72512"/>
                          </w:tc>
                          <w:tc>
                            <w:tcPr>
                              <w:tcW w:w="360" w:type="dxa"/>
                              <w:tcBorders>
                                <w:left w:val="nil"/>
                              </w:tcBorders>
                            </w:tcPr>
                            <w:p w14:paraId="35A6E592" w14:textId="77777777" w:rsidR="00170724" w:rsidRDefault="00170724" w:rsidP="00C72512"/>
                          </w:tc>
                          <w:tc>
                            <w:tcPr>
                              <w:tcW w:w="360" w:type="dxa"/>
                            </w:tcPr>
                            <w:p w14:paraId="5EC1E9EE" w14:textId="77777777" w:rsidR="00170724" w:rsidRDefault="00170724" w:rsidP="00C72512"/>
                          </w:tc>
                          <w:tc>
                            <w:tcPr>
                              <w:tcW w:w="360" w:type="dxa"/>
                            </w:tcPr>
                            <w:p w14:paraId="50382BC6" w14:textId="77777777" w:rsidR="00170724" w:rsidRDefault="00170724" w:rsidP="00C72512"/>
                          </w:tc>
                          <w:tc>
                            <w:tcPr>
                              <w:tcW w:w="360" w:type="dxa"/>
                            </w:tcPr>
                            <w:p w14:paraId="15F41C61" w14:textId="77777777" w:rsidR="00170724" w:rsidRDefault="00170724" w:rsidP="00C72512"/>
                          </w:tc>
                          <w:tc>
                            <w:tcPr>
                              <w:tcW w:w="360" w:type="dxa"/>
                            </w:tcPr>
                            <w:p w14:paraId="50F179B9" w14:textId="77777777" w:rsidR="00170724" w:rsidRDefault="00170724" w:rsidP="00C72512"/>
                          </w:tc>
                          <w:tc>
                            <w:tcPr>
                              <w:tcW w:w="360" w:type="dxa"/>
                            </w:tcPr>
                            <w:p w14:paraId="5AD788CB" w14:textId="77777777" w:rsidR="00170724" w:rsidRDefault="00170724" w:rsidP="00C72512"/>
                          </w:tc>
                          <w:tc>
                            <w:tcPr>
                              <w:tcW w:w="360" w:type="dxa"/>
                            </w:tcPr>
                            <w:p w14:paraId="19A7C4BE" w14:textId="77777777" w:rsidR="00170724" w:rsidRDefault="00170724" w:rsidP="00C72512"/>
                          </w:tc>
                          <w:tc>
                            <w:tcPr>
                              <w:tcW w:w="360" w:type="dxa"/>
                            </w:tcPr>
                            <w:p w14:paraId="54335D34" w14:textId="77777777" w:rsidR="00170724" w:rsidRDefault="00170724" w:rsidP="00C72512"/>
                          </w:tc>
                        </w:tr>
                        <w:tr w:rsidR="00170724" w14:paraId="4B378D62" w14:textId="77777777" w:rsidTr="000800E0">
                          <w:tc>
                            <w:tcPr>
                              <w:tcW w:w="360" w:type="dxa"/>
                              <w:tcBorders>
                                <w:top w:val="nil"/>
                                <w:left w:val="nil"/>
                                <w:bottom w:val="nil"/>
                                <w:right w:val="single" w:sz="4" w:space="0" w:color="auto"/>
                              </w:tcBorders>
                            </w:tcPr>
                            <w:p w14:paraId="6BCF9E2F" w14:textId="5A07D362" w:rsidR="00170724" w:rsidRPr="005247ED" w:rsidRDefault="00170724" w:rsidP="00C72512">
                              <w:pPr>
                                <w:rPr>
                                  <w:sz w:val="16"/>
                                  <w:szCs w:val="16"/>
                                  <w:rPrChange w:id="569" w:author="Alex Lorimer" w:date="2016-01-19T19:13:00Z">
                                    <w:rPr/>
                                  </w:rPrChange>
                                </w:rPr>
                              </w:pPr>
                              <w:r>
                                <w:rPr>
                                  <w:sz w:val="16"/>
                                  <w:szCs w:val="16"/>
                                </w:rPr>
                                <w:t>12</w:t>
                              </w:r>
                            </w:p>
                          </w:tc>
                          <w:tc>
                            <w:tcPr>
                              <w:tcW w:w="360" w:type="dxa"/>
                              <w:tcBorders>
                                <w:left w:val="single" w:sz="4" w:space="0" w:color="auto"/>
                              </w:tcBorders>
                            </w:tcPr>
                            <w:p w14:paraId="16F4552E" w14:textId="77777777" w:rsidR="00170724" w:rsidRDefault="00170724" w:rsidP="00C72512"/>
                          </w:tc>
                          <w:tc>
                            <w:tcPr>
                              <w:tcW w:w="360" w:type="dxa"/>
                            </w:tcPr>
                            <w:p w14:paraId="367492F7" w14:textId="77777777" w:rsidR="00170724" w:rsidRDefault="00170724" w:rsidP="00C72512"/>
                          </w:tc>
                          <w:tc>
                            <w:tcPr>
                              <w:tcW w:w="360" w:type="dxa"/>
                            </w:tcPr>
                            <w:p w14:paraId="3136CB9F" w14:textId="77777777" w:rsidR="00170724" w:rsidRDefault="00170724" w:rsidP="00C72512"/>
                          </w:tc>
                          <w:tc>
                            <w:tcPr>
                              <w:tcW w:w="360" w:type="dxa"/>
                            </w:tcPr>
                            <w:p w14:paraId="1E2E6DF4" w14:textId="77777777" w:rsidR="00170724" w:rsidRDefault="00170724" w:rsidP="00C72512"/>
                          </w:tc>
                          <w:tc>
                            <w:tcPr>
                              <w:tcW w:w="360" w:type="dxa"/>
                            </w:tcPr>
                            <w:p w14:paraId="763CDF49" w14:textId="77777777" w:rsidR="00170724" w:rsidRDefault="00170724" w:rsidP="00C72512"/>
                          </w:tc>
                          <w:tc>
                            <w:tcPr>
                              <w:tcW w:w="360" w:type="dxa"/>
                            </w:tcPr>
                            <w:p w14:paraId="184EF5D3" w14:textId="77777777" w:rsidR="00170724" w:rsidRDefault="00170724" w:rsidP="00C72512"/>
                          </w:tc>
                          <w:tc>
                            <w:tcPr>
                              <w:tcW w:w="360" w:type="dxa"/>
                            </w:tcPr>
                            <w:p w14:paraId="28394E56" w14:textId="77777777" w:rsidR="00170724" w:rsidRDefault="00170724" w:rsidP="00C72512"/>
                          </w:tc>
                          <w:tc>
                            <w:tcPr>
                              <w:tcW w:w="360" w:type="dxa"/>
                            </w:tcPr>
                            <w:p w14:paraId="397EF2F0" w14:textId="77777777" w:rsidR="00170724" w:rsidRDefault="00170724" w:rsidP="00C72512"/>
                          </w:tc>
                          <w:tc>
                            <w:tcPr>
                              <w:tcW w:w="360" w:type="dxa"/>
                            </w:tcPr>
                            <w:p w14:paraId="563AB5C8" w14:textId="77777777" w:rsidR="00170724" w:rsidRDefault="00170724" w:rsidP="00C72512"/>
                          </w:tc>
                          <w:tc>
                            <w:tcPr>
                              <w:tcW w:w="360" w:type="dxa"/>
                            </w:tcPr>
                            <w:p w14:paraId="255C9645" w14:textId="77777777" w:rsidR="00170724" w:rsidRDefault="00170724" w:rsidP="00C72512"/>
                          </w:tc>
                          <w:tc>
                            <w:tcPr>
                              <w:tcW w:w="360" w:type="dxa"/>
                            </w:tcPr>
                            <w:p w14:paraId="6BFD9C05" w14:textId="77777777" w:rsidR="00170724" w:rsidRDefault="00170724" w:rsidP="00C72512"/>
                          </w:tc>
                          <w:tc>
                            <w:tcPr>
                              <w:tcW w:w="360" w:type="dxa"/>
                            </w:tcPr>
                            <w:p w14:paraId="7B576C8A" w14:textId="77777777" w:rsidR="00170724" w:rsidRDefault="00170724" w:rsidP="00C72512"/>
                          </w:tc>
                          <w:tc>
                            <w:tcPr>
                              <w:tcW w:w="360" w:type="dxa"/>
                            </w:tcPr>
                            <w:p w14:paraId="63EBECBB" w14:textId="77777777" w:rsidR="00170724" w:rsidRDefault="00170724" w:rsidP="00C72512"/>
                          </w:tc>
                          <w:tc>
                            <w:tcPr>
                              <w:tcW w:w="360" w:type="dxa"/>
                            </w:tcPr>
                            <w:p w14:paraId="6CE5B2D9" w14:textId="77777777" w:rsidR="00170724" w:rsidRDefault="00170724" w:rsidP="00C72512"/>
                          </w:tc>
                          <w:tc>
                            <w:tcPr>
                              <w:tcW w:w="360" w:type="dxa"/>
                            </w:tcPr>
                            <w:p w14:paraId="430B24C5" w14:textId="77777777" w:rsidR="00170724" w:rsidRDefault="00170724" w:rsidP="00C72512"/>
                          </w:tc>
                          <w:tc>
                            <w:tcPr>
                              <w:tcW w:w="360" w:type="dxa"/>
                            </w:tcPr>
                            <w:p w14:paraId="1D8E6FD0" w14:textId="77777777" w:rsidR="00170724" w:rsidRDefault="00170724" w:rsidP="00C72512"/>
                          </w:tc>
                          <w:tc>
                            <w:tcPr>
                              <w:tcW w:w="360" w:type="dxa"/>
                            </w:tcPr>
                            <w:p w14:paraId="7C6434A8" w14:textId="77777777" w:rsidR="00170724" w:rsidRDefault="00170724" w:rsidP="00C72512"/>
                          </w:tc>
                          <w:tc>
                            <w:tcPr>
                              <w:tcW w:w="360" w:type="dxa"/>
                            </w:tcPr>
                            <w:p w14:paraId="2B4516C8" w14:textId="77777777" w:rsidR="00170724" w:rsidRDefault="00170724" w:rsidP="00C72512"/>
                          </w:tc>
                          <w:tc>
                            <w:tcPr>
                              <w:tcW w:w="360" w:type="dxa"/>
                            </w:tcPr>
                            <w:p w14:paraId="1487B2FA" w14:textId="77777777" w:rsidR="00170724" w:rsidRDefault="00170724" w:rsidP="00C72512"/>
                          </w:tc>
                          <w:tc>
                            <w:tcPr>
                              <w:tcW w:w="360" w:type="dxa"/>
                            </w:tcPr>
                            <w:p w14:paraId="34E9DCC4" w14:textId="77777777" w:rsidR="00170724" w:rsidRDefault="00170724" w:rsidP="00C72512"/>
                          </w:tc>
                          <w:tc>
                            <w:tcPr>
                              <w:tcW w:w="360" w:type="dxa"/>
                            </w:tcPr>
                            <w:p w14:paraId="0AC70AAC" w14:textId="77777777" w:rsidR="00170724" w:rsidRDefault="00170724" w:rsidP="00C72512"/>
                          </w:tc>
                          <w:tc>
                            <w:tcPr>
                              <w:tcW w:w="360" w:type="dxa"/>
                              <w:tcBorders>
                                <w:right w:val="single" w:sz="4" w:space="0" w:color="auto"/>
                              </w:tcBorders>
                            </w:tcPr>
                            <w:p w14:paraId="10F11632" w14:textId="77777777" w:rsidR="00170724" w:rsidRDefault="00170724" w:rsidP="00C72512"/>
                          </w:tc>
                          <w:tc>
                            <w:tcPr>
                              <w:tcW w:w="360" w:type="dxa"/>
                              <w:tcBorders>
                                <w:top w:val="nil"/>
                                <w:left w:val="single" w:sz="4" w:space="0" w:color="auto"/>
                                <w:bottom w:val="nil"/>
                                <w:right w:val="nil"/>
                              </w:tcBorders>
                            </w:tcPr>
                            <w:p w14:paraId="0BED2800" w14:textId="77777777" w:rsidR="00170724" w:rsidRDefault="00170724" w:rsidP="00C72512"/>
                          </w:tc>
                          <w:tc>
                            <w:tcPr>
                              <w:tcW w:w="360" w:type="dxa"/>
                              <w:tcBorders>
                                <w:left w:val="nil"/>
                              </w:tcBorders>
                            </w:tcPr>
                            <w:p w14:paraId="24244571" w14:textId="77777777" w:rsidR="00170724" w:rsidRDefault="00170724" w:rsidP="00C72512"/>
                          </w:tc>
                          <w:tc>
                            <w:tcPr>
                              <w:tcW w:w="360" w:type="dxa"/>
                            </w:tcPr>
                            <w:p w14:paraId="1E88D7CB" w14:textId="77777777" w:rsidR="00170724" w:rsidRDefault="00170724" w:rsidP="00C72512"/>
                          </w:tc>
                          <w:tc>
                            <w:tcPr>
                              <w:tcW w:w="360" w:type="dxa"/>
                            </w:tcPr>
                            <w:p w14:paraId="02CB5520" w14:textId="77777777" w:rsidR="00170724" w:rsidRDefault="00170724" w:rsidP="00C72512"/>
                          </w:tc>
                          <w:tc>
                            <w:tcPr>
                              <w:tcW w:w="360" w:type="dxa"/>
                            </w:tcPr>
                            <w:p w14:paraId="4D8D5FF3" w14:textId="77777777" w:rsidR="00170724" w:rsidRDefault="00170724" w:rsidP="00C72512"/>
                          </w:tc>
                          <w:tc>
                            <w:tcPr>
                              <w:tcW w:w="360" w:type="dxa"/>
                            </w:tcPr>
                            <w:p w14:paraId="43A6D761" w14:textId="77777777" w:rsidR="00170724" w:rsidRDefault="00170724" w:rsidP="00C72512"/>
                          </w:tc>
                          <w:tc>
                            <w:tcPr>
                              <w:tcW w:w="360" w:type="dxa"/>
                            </w:tcPr>
                            <w:p w14:paraId="72A17682" w14:textId="77777777" w:rsidR="00170724" w:rsidRDefault="00170724" w:rsidP="00C72512"/>
                          </w:tc>
                          <w:tc>
                            <w:tcPr>
                              <w:tcW w:w="360" w:type="dxa"/>
                            </w:tcPr>
                            <w:p w14:paraId="374C4400" w14:textId="77777777" w:rsidR="00170724" w:rsidRDefault="00170724" w:rsidP="00C72512"/>
                          </w:tc>
                          <w:tc>
                            <w:tcPr>
                              <w:tcW w:w="360" w:type="dxa"/>
                            </w:tcPr>
                            <w:p w14:paraId="03D987B3" w14:textId="77777777" w:rsidR="00170724" w:rsidRDefault="00170724" w:rsidP="00C72512"/>
                          </w:tc>
                        </w:tr>
                        <w:tr w:rsidR="00170724" w14:paraId="4F8CE8D1" w14:textId="77777777" w:rsidTr="000800E0">
                          <w:tc>
                            <w:tcPr>
                              <w:tcW w:w="360" w:type="dxa"/>
                              <w:tcBorders>
                                <w:top w:val="nil"/>
                                <w:left w:val="nil"/>
                                <w:bottom w:val="nil"/>
                                <w:right w:val="single" w:sz="4" w:space="0" w:color="auto"/>
                              </w:tcBorders>
                            </w:tcPr>
                            <w:p w14:paraId="2D37BAA6" w14:textId="71FDC714" w:rsidR="00170724" w:rsidRPr="005247ED" w:rsidRDefault="00170724" w:rsidP="00C72512">
                              <w:pPr>
                                <w:rPr>
                                  <w:sz w:val="16"/>
                                  <w:szCs w:val="16"/>
                                  <w:rPrChange w:id="570" w:author="Alex Lorimer" w:date="2016-01-19T19:13:00Z">
                                    <w:rPr/>
                                  </w:rPrChange>
                                </w:rPr>
                              </w:pPr>
                              <w:r>
                                <w:rPr>
                                  <w:sz w:val="16"/>
                                  <w:szCs w:val="16"/>
                                </w:rPr>
                                <w:t>13</w:t>
                              </w:r>
                            </w:p>
                          </w:tc>
                          <w:tc>
                            <w:tcPr>
                              <w:tcW w:w="360" w:type="dxa"/>
                              <w:tcBorders>
                                <w:left w:val="single" w:sz="4" w:space="0" w:color="auto"/>
                              </w:tcBorders>
                            </w:tcPr>
                            <w:p w14:paraId="4E00482C" w14:textId="77777777" w:rsidR="00170724" w:rsidRDefault="00170724" w:rsidP="00C72512"/>
                          </w:tc>
                          <w:tc>
                            <w:tcPr>
                              <w:tcW w:w="360" w:type="dxa"/>
                            </w:tcPr>
                            <w:p w14:paraId="7BDD9FF7" w14:textId="77777777" w:rsidR="00170724" w:rsidRDefault="00170724" w:rsidP="00C72512"/>
                          </w:tc>
                          <w:tc>
                            <w:tcPr>
                              <w:tcW w:w="360" w:type="dxa"/>
                            </w:tcPr>
                            <w:p w14:paraId="004EBAB9" w14:textId="77777777" w:rsidR="00170724" w:rsidRDefault="00170724" w:rsidP="00C72512"/>
                          </w:tc>
                          <w:tc>
                            <w:tcPr>
                              <w:tcW w:w="360" w:type="dxa"/>
                            </w:tcPr>
                            <w:p w14:paraId="675E0593" w14:textId="77777777" w:rsidR="00170724" w:rsidRDefault="00170724" w:rsidP="00C72512"/>
                          </w:tc>
                          <w:tc>
                            <w:tcPr>
                              <w:tcW w:w="360" w:type="dxa"/>
                            </w:tcPr>
                            <w:p w14:paraId="1D08C55A" w14:textId="77777777" w:rsidR="00170724" w:rsidRDefault="00170724" w:rsidP="00C72512"/>
                          </w:tc>
                          <w:tc>
                            <w:tcPr>
                              <w:tcW w:w="360" w:type="dxa"/>
                            </w:tcPr>
                            <w:p w14:paraId="7487D39A" w14:textId="77777777" w:rsidR="00170724" w:rsidRDefault="00170724" w:rsidP="00C72512"/>
                          </w:tc>
                          <w:tc>
                            <w:tcPr>
                              <w:tcW w:w="360" w:type="dxa"/>
                            </w:tcPr>
                            <w:p w14:paraId="19CDA6D8" w14:textId="77777777" w:rsidR="00170724" w:rsidRDefault="00170724" w:rsidP="00C72512"/>
                          </w:tc>
                          <w:tc>
                            <w:tcPr>
                              <w:tcW w:w="360" w:type="dxa"/>
                            </w:tcPr>
                            <w:p w14:paraId="01867587" w14:textId="77777777" w:rsidR="00170724" w:rsidRDefault="00170724" w:rsidP="00C72512"/>
                          </w:tc>
                          <w:tc>
                            <w:tcPr>
                              <w:tcW w:w="360" w:type="dxa"/>
                            </w:tcPr>
                            <w:p w14:paraId="1E577358" w14:textId="77777777" w:rsidR="00170724" w:rsidRDefault="00170724" w:rsidP="00C72512"/>
                          </w:tc>
                          <w:tc>
                            <w:tcPr>
                              <w:tcW w:w="360" w:type="dxa"/>
                            </w:tcPr>
                            <w:p w14:paraId="1BF0AC65" w14:textId="77777777" w:rsidR="00170724" w:rsidRDefault="00170724" w:rsidP="00C72512"/>
                          </w:tc>
                          <w:tc>
                            <w:tcPr>
                              <w:tcW w:w="360" w:type="dxa"/>
                            </w:tcPr>
                            <w:p w14:paraId="7B127139" w14:textId="77777777" w:rsidR="00170724" w:rsidRDefault="00170724" w:rsidP="00C72512"/>
                          </w:tc>
                          <w:tc>
                            <w:tcPr>
                              <w:tcW w:w="360" w:type="dxa"/>
                            </w:tcPr>
                            <w:p w14:paraId="0D8E87B1" w14:textId="77777777" w:rsidR="00170724" w:rsidRDefault="00170724" w:rsidP="00C72512"/>
                          </w:tc>
                          <w:tc>
                            <w:tcPr>
                              <w:tcW w:w="360" w:type="dxa"/>
                            </w:tcPr>
                            <w:p w14:paraId="2FF8436E" w14:textId="77777777" w:rsidR="00170724" w:rsidRDefault="00170724" w:rsidP="00C72512"/>
                          </w:tc>
                          <w:tc>
                            <w:tcPr>
                              <w:tcW w:w="360" w:type="dxa"/>
                            </w:tcPr>
                            <w:p w14:paraId="623F9A4A" w14:textId="77777777" w:rsidR="00170724" w:rsidRDefault="00170724" w:rsidP="00C72512"/>
                          </w:tc>
                          <w:tc>
                            <w:tcPr>
                              <w:tcW w:w="360" w:type="dxa"/>
                            </w:tcPr>
                            <w:p w14:paraId="3D0F0617" w14:textId="77777777" w:rsidR="00170724" w:rsidRDefault="00170724" w:rsidP="00C72512"/>
                          </w:tc>
                          <w:tc>
                            <w:tcPr>
                              <w:tcW w:w="360" w:type="dxa"/>
                            </w:tcPr>
                            <w:p w14:paraId="046967D7" w14:textId="77777777" w:rsidR="00170724" w:rsidRDefault="00170724" w:rsidP="00C72512"/>
                          </w:tc>
                          <w:tc>
                            <w:tcPr>
                              <w:tcW w:w="360" w:type="dxa"/>
                            </w:tcPr>
                            <w:p w14:paraId="5AC16185" w14:textId="77777777" w:rsidR="00170724" w:rsidRDefault="00170724" w:rsidP="00C72512"/>
                          </w:tc>
                          <w:tc>
                            <w:tcPr>
                              <w:tcW w:w="360" w:type="dxa"/>
                            </w:tcPr>
                            <w:p w14:paraId="47C710EB" w14:textId="77777777" w:rsidR="00170724" w:rsidRDefault="00170724" w:rsidP="00C72512"/>
                          </w:tc>
                          <w:tc>
                            <w:tcPr>
                              <w:tcW w:w="360" w:type="dxa"/>
                            </w:tcPr>
                            <w:p w14:paraId="3AE0ECE6" w14:textId="77777777" w:rsidR="00170724" w:rsidRDefault="00170724" w:rsidP="00C72512"/>
                          </w:tc>
                          <w:tc>
                            <w:tcPr>
                              <w:tcW w:w="360" w:type="dxa"/>
                            </w:tcPr>
                            <w:p w14:paraId="61ED121D" w14:textId="77777777" w:rsidR="00170724" w:rsidRDefault="00170724" w:rsidP="00C72512"/>
                          </w:tc>
                          <w:tc>
                            <w:tcPr>
                              <w:tcW w:w="360" w:type="dxa"/>
                            </w:tcPr>
                            <w:p w14:paraId="5EDCC537" w14:textId="77777777" w:rsidR="00170724" w:rsidRDefault="00170724" w:rsidP="00C72512"/>
                          </w:tc>
                          <w:tc>
                            <w:tcPr>
                              <w:tcW w:w="360" w:type="dxa"/>
                              <w:tcBorders>
                                <w:right w:val="single" w:sz="4" w:space="0" w:color="auto"/>
                              </w:tcBorders>
                            </w:tcPr>
                            <w:p w14:paraId="5686B149" w14:textId="77777777" w:rsidR="00170724" w:rsidRDefault="00170724" w:rsidP="00C72512"/>
                          </w:tc>
                          <w:tc>
                            <w:tcPr>
                              <w:tcW w:w="360" w:type="dxa"/>
                              <w:tcBorders>
                                <w:top w:val="nil"/>
                                <w:left w:val="single" w:sz="4" w:space="0" w:color="auto"/>
                                <w:bottom w:val="nil"/>
                                <w:right w:val="nil"/>
                              </w:tcBorders>
                            </w:tcPr>
                            <w:p w14:paraId="084C235A" w14:textId="77777777" w:rsidR="00170724" w:rsidRDefault="00170724" w:rsidP="00C72512"/>
                          </w:tc>
                          <w:tc>
                            <w:tcPr>
                              <w:tcW w:w="360" w:type="dxa"/>
                              <w:tcBorders>
                                <w:left w:val="nil"/>
                              </w:tcBorders>
                            </w:tcPr>
                            <w:p w14:paraId="6BF4E166" w14:textId="77777777" w:rsidR="00170724" w:rsidRDefault="00170724" w:rsidP="00C72512"/>
                          </w:tc>
                          <w:tc>
                            <w:tcPr>
                              <w:tcW w:w="360" w:type="dxa"/>
                            </w:tcPr>
                            <w:p w14:paraId="2C77FE9E" w14:textId="77777777" w:rsidR="00170724" w:rsidRDefault="00170724" w:rsidP="00C72512"/>
                          </w:tc>
                          <w:tc>
                            <w:tcPr>
                              <w:tcW w:w="360" w:type="dxa"/>
                            </w:tcPr>
                            <w:p w14:paraId="126FB0EB" w14:textId="77777777" w:rsidR="00170724" w:rsidRDefault="00170724" w:rsidP="00C72512"/>
                          </w:tc>
                          <w:tc>
                            <w:tcPr>
                              <w:tcW w:w="360" w:type="dxa"/>
                            </w:tcPr>
                            <w:p w14:paraId="61E2DFB7" w14:textId="77777777" w:rsidR="00170724" w:rsidRDefault="00170724" w:rsidP="00C72512"/>
                          </w:tc>
                          <w:tc>
                            <w:tcPr>
                              <w:tcW w:w="360" w:type="dxa"/>
                            </w:tcPr>
                            <w:p w14:paraId="57AD6019" w14:textId="77777777" w:rsidR="00170724" w:rsidRDefault="00170724" w:rsidP="00C72512"/>
                          </w:tc>
                          <w:tc>
                            <w:tcPr>
                              <w:tcW w:w="360" w:type="dxa"/>
                            </w:tcPr>
                            <w:p w14:paraId="314C7926" w14:textId="77777777" w:rsidR="00170724" w:rsidRDefault="00170724" w:rsidP="00C72512"/>
                          </w:tc>
                          <w:tc>
                            <w:tcPr>
                              <w:tcW w:w="360" w:type="dxa"/>
                            </w:tcPr>
                            <w:p w14:paraId="5DD06704" w14:textId="77777777" w:rsidR="00170724" w:rsidRDefault="00170724" w:rsidP="00C72512"/>
                          </w:tc>
                          <w:tc>
                            <w:tcPr>
                              <w:tcW w:w="360" w:type="dxa"/>
                            </w:tcPr>
                            <w:p w14:paraId="1F0CF7D8" w14:textId="77777777" w:rsidR="00170724" w:rsidRDefault="00170724" w:rsidP="00C72512"/>
                          </w:tc>
                        </w:tr>
                      </w:tbl>
                      <w:p w14:paraId="53ED6A33" w14:textId="77777777" w:rsidR="00170724" w:rsidRDefault="00170724" w:rsidP="00C72512"/>
                    </w:txbxContent>
                  </v:textbox>
                </v:shape>
                <v:rect id="Rectangle_x0020_96" o:spid="_x0000_s1054" style="position:absolute;left:5314950;top:2695575;width:266700;height:12763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dzS6xAAA&#10;ANsAAAAPAAAAZHJzL2Rvd25yZXYueG1sRI9Bi8IwFITvwv6H8Ba8aaqIuNUoIiys6GF1PXh8NM+m&#10;2rzUJmr1128EweMwM98wk1ljS3Gl2heOFfS6CQjizOmCcwW7v+/OCIQPyBpLx6TgTh5m04/WBFPt&#10;bryh6zbkIkLYp6jAhFClUvrMkEXfdRVx9A6uthiirHOpa7xFuC1lP0mG0mLBccFgRQtD2Wl7sQqS&#10;0XG5MJtAq/38vB48yv7x/GuVan828zGIQE14h1/tH63gawjPL/EHyO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c0usQAAADbAAAADwAAAAAAAAAAAAAAAACXAgAAZHJzL2Rv&#10;d25yZXYueG1sUEsFBgAAAAAEAAQA9QAAAIgDAAAAAA==&#10;" fillcolor="#bfbfbf [2412]" strokecolor="#885d04 [1604]" strokeweight="1pt"/>
                <v:rect id="Rectangle_x0020_97" o:spid="_x0000_s1055" style="position:absolute;left:5314950;top:2867025;width:266700;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Fv0wQAA&#10;ANsAAAAPAAAAZHJzL2Rvd25yZXYueG1sRI/LisIwFIb3gu8QzsDsbKoLLx3TMgiCCLPw8gCH5th0&#10;bE5KE2379pMBweXPf/n4t8VgG/GkzteOFcyTFARx6XTNlYLrZT9bg/ABWWPjmBSM5KHIp5MtZtr1&#10;fKLnOVQijrDPUIEJoc2k9KUhiz5xLXH0bq6zGKLsKqk77OO4beQiTZfSYs2RYLClnaHyfn7YCEE6&#10;jfNVv7v/mOFYUzP+0mNU6vNj+P4CEWgI7/CrfdAKNiv4/xJ/gM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pBb9MEAAADbAAAADwAAAAAAAAAAAAAAAACXAgAAZHJzL2Rvd25y&#10;ZXYueG1sUEsFBgAAAAAEAAQA9QAAAIUDAAAAAA==&#10;" fillcolor="#f8b323 [3204]" strokecolor="#885d04 [1604]" strokeweight="1pt"/>
                <v:rect id="Rectangle_x0020_98" o:spid="_x0000_s1056" style="position:absolute;left:5314950;top:2695575;width:2667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4sfTwgAA&#10;ANsAAAAPAAAAZHJzL2Rvd25yZXYueG1sRE/Pa8IwFL4L/g/hDbxpOkHZOqMMsSLsMGqFsduzeTZl&#10;zUtpYq3765fDwOPH93u1GWwjeup87VjB8ywBQVw6XXOl4FRk0xcQPiBrbByTgjt52KzHoxWm2t04&#10;p/4YKhFD2KeowITQplL60pBFP3MtceQurrMYIuwqqTu8xXDbyHmSLKXFmmODwZa2hsqf49UqcLn5&#10;3S/z4eMzOX8V2SLsvov2pNTkaXh/AxFoCA/xv/ugFbzGsfFL/AF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jix9PCAAAA2wAAAA8AAAAAAAAAAAAAAAAAlwIAAGRycy9kb3du&#10;cmV2LnhtbFBLBQYAAAAABAAEAPUAAACGAwAAAAA=&#10;" fillcolor="#ffa515 [1631]" strokecolor="#885d04 [1604]" strokeweight="1pt"/>
                <v:rect id="Rectangle_x0020_99" o:spid="_x0000_s1057" style="position:absolute;left:5314950;top:3810000;width:2667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rmJIxQAA&#10;ANsAAAAPAAAAZHJzL2Rvd25yZXYueG1sRI9Ba8JAFITvgv9heUJvurFQqalrEKlS6EFihNLba/Y1&#10;G8y+Ddk1pv31bkHocZiZb5hVNthG9NT52rGC+SwBQVw6XXOl4FTsps8gfEDW2DgmBT/kIVuPRytM&#10;tbtyTv0xVCJC2KeowITQplL60pBFP3MtcfS+XWcxRNlVUnd4jXDbyMckWUiLNccFgy1tDZXn48Uq&#10;cLn53S/y4f2QfH0Uu6fw+lm0J6UeJsPmBUSgIfyH7+03rWC5hL8v8QfI9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uYkjFAAAA2wAAAA8AAAAAAAAAAAAAAAAAlwIAAGRycy9k&#10;b3ducmV2LnhtbFBLBQYAAAAABAAEAPUAAACJAwAAAAA=&#10;" fillcolor="#ffa515 [1631]" strokecolor="#885d04 [1604]" strokeweight="1pt"/>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_x0020_Triangle_x0020_100" o:spid="_x0000_s1058" type="#_x0000_t5" style="position:absolute;left:5353050;top:2724150;width:200025;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JdtMxgAA&#10;ANwAAAAPAAAAZHJzL2Rvd25yZXYueG1sRI9Ba8JAEIXvBf/DMkIvRTftoZXoKiJIS0sPpqHnMTsm&#10;i9nZJLtq+u87h0JvM7w3732z2oy+VVcaogts4HGegSKugnVcGyi/9rMFqJiQLbaBycAPRdisJ3cr&#10;zG248YGuRaqVhHDM0UCTUpdrHauGPMZ56IhFO4XBY5J1qLUd8CbhvtVPWfasPTqWhgY72jVUnYuL&#10;N3BcfLqH4vX73fELlxf+6PtD2RtzPx23S1CJxvRv/rt+s4KfCb48IxPo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JdtMxgAAANwAAAAPAAAAAAAAAAAAAAAAAJcCAABkcnMv&#10;ZG93bnJldi54bWxQSwUGAAAAAAQABAD1AAAAigMAAAAA&#10;" fillcolor="#cd8c06 [2404]" strokecolor="#885d04 [1604]" strokeweight="1pt"/>
                <v:shape id="Isosceles_x0020_Triangle_x0020_101" o:spid="_x0000_s1059" type="#_x0000_t5" style="position:absolute;left:5353050;top:3857625;width:20002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FfGwgAA&#10;ANwAAAAPAAAAZHJzL2Rvd25yZXYueG1sRE9Na8JAEL0L/Q/LFLzprgo2TV2lFYVcpGjb+5Adk9Ds&#10;bMyuJvrr3ULB2zze5yxWva3FhVpfOdYwGSsQxLkzFRcavr+2owSED8gGa8ek4UoeVsunwQJT4zre&#10;0+UQChFD2KeooQyhSaX0eUkW/dg1xJE7utZiiLAtpGmxi+G2llOl5tJixbGhxIbWJeW/h7PVQC9m&#10;lvwcb5uT7bOP5HN3Mq+MWg+f+/c3EIH68BD/uzMT56sJ/D0TL5DL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MAV8bCAAAA3AAAAA8AAAAAAAAAAAAAAAAAlwIAAGRycy9kb3du&#10;cmV2LnhtbFBLBQYAAAAABAAEAPUAAACGAwAAAAA=&#10;" fillcolor="#cd8c06 [2404]" strokecolor="#885d04 [1604]"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107" o:spid="_x0000_s1060" type="#_x0000_t67" style="position:absolute;left:4029075;top:2047875;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9rQwwAA&#10;ANwAAAAPAAAAZHJzL2Rvd25yZXYueG1sRE9La8JAEL4L/odlCr3pph60RDehlVqKVnxCr2N2mgSz&#10;s2F31fTfdwsFb/PxPWeWd6YRV3K+tqzgaZiAIC6srrlUcDwsBs8gfEDW2FgmBT/kIc/6vRmm2t54&#10;R9d9KEUMYZ+igiqENpXSFxUZ9EPbEkfu2zqDIUJXSu3wFsNNI0dJMpYGa44NFbY0r6g47y9Gwefb&#10;erz4Or1uRye54vm7W24KiUo9PnQvUxCBunAX/7s/dJyfTODvmXiBz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n9rQwwAAANwAAAAPAAAAAAAAAAAAAAAAAJcCAABkcnMvZG93&#10;bnJldi54bWxQSwUGAAAAAAQABAD1AAAAhwMAAAAA&#10;" adj="5141" fillcolor="#f8b323" strokecolor="#b68317" strokeweight="1pt">
                  <v:shadow on="t" opacity="25559f" mv:blur="50800f" offset="0,4pt"/>
                </v:shape>
                <w10:wrap type="square"/>
              </v:group>
            </w:pict>
          </mc:Fallback>
        </mc:AlternateContent>
      </w:r>
      <w:r w:rsidR="00BA7E2E" w:rsidRPr="005E083D">
        <w:rPr>
          <w:rFonts w:ascii="Calibri" w:eastAsia="Calibri" w:hAnsi="Calibri" w:cs="Calibri"/>
        </w:rPr>
        <w:t>As the game progresses</w:t>
      </w:r>
      <w:r w:rsidR="00B575B2" w:rsidRPr="005E083D">
        <w:rPr>
          <w:rFonts w:ascii="Calibri" w:eastAsia="Calibri" w:hAnsi="Calibri" w:cs="Calibri"/>
        </w:rPr>
        <w:t>,</w:t>
      </w:r>
      <w:r w:rsidR="00BA7E2E" w:rsidRPr="005E083D">
        <w:rPr>
          <w:rFonts w:ascii="Calibri" w:eastAsia="Calibri" w:hAnsi="Calibri" w:cs="Calibri"/>
        </w:rPr>
        <w:t xml:space="preserve"> in</w:t>
      </w:r>
      <w:r w:rsidR="00B575B2" w:rsidRPr="005E083D">
        <w:rPr>
          <w:rFonts w:ascii="Calibri" w:eastAsia="Calibri" w:hAnsi="Calibri" w:cs="Calibri"/>
        </w:rPr>
        <w:t xml:space="preserve"> order to increase</w:t>
      </w:r>
      <w:r w:rsidR="00BA7E2E" w:rsidRPr="005E083D">
        <w:rPr>
          <w:rFonts w:ascii="Calibri" w:eastAsia="Calibri" w:hAnsi="Calibri" w:cs="Calibri"/>
        </w:rPr>
        <w:t xml:space="preserve"> </w:t>
      </w:r>
      <w:r w:rsidR="00B575B2" w:rsidRPr="005E083D">
        <w:rPr>
          <w:rFonts w:ascii="Calibri" w:eastAsia="Calibri" w:hAnsi="Calibri" w:cs="Calibri"/>
        </w:rPr>
        <w:t>difficulty,</w:t>
      </w:r>
      <w:r w:rsidR="00BA7E2E" w:rsidRPr="005E083D">
        <w:rPr>
          <w:rFonts w:ascii="Calibri" w:eastAsia="Calibri" w:hAnsi="Calibri" w:cs="Calibri"/>
        </w:rPr>
        <w:t xml:space="preserve"> lower level instructions could be </w:t>
      </w:r>
      <w:r w:rsidR="00B575B2" w:rsidRPr="005E083D">
        <w:rPr>
          <w:rFonts w:ascii="Calibri" w:eastAsia="Calibri" w:hAnsi="Calibri" w:cs="Calibri"/>
        </w:rPr>
        <w:t xml:space="preserve">used to reduce </w:t>
      </w:r>
      <w:r w:rsidR="00BA7E2E" w:rsidRPr="005E083D">
        <w:rPr>
          <w:rFonts w:ascii="Calibri" w:eastAsia="Calibri" w:hAnsi="Calibri" w:cs="Calibri"/>
        </w:rPr>
        <w:t xml:space="preserve">the level of abstraction and proximity to human language. At the lowest levels of abstraction (/highest levels in the </w:t>
      </w:r>
      <w:r w:rsidR="008C7594" w:rsidRPr="005E083D">
        <w:rPr>
          <w:rFonts w:ascii="Calibri" w:eastAsia="Calibri" w:hAnsi="Calibri" w:cs="Calibri"/>
        </w:rPr>
        <w:t>game),</w:t>
      </w:r>
      <w:r w:rsidR="00BA7E2E" w:rsidRPr="005E083D">
        <w:rPr>
          <w:rFonts w:ascii="Calibri" w:eastAsia="Calibri" w:hAnsi="Calibri" w:cs="Calibri"/>
        </w:rPr>
        <w:t xml:space="preserve"> an ability to interpret hex and/or binary would be required to perform actions correctly.</w:t>
      </w:r>
      <w:r w:rsidR="00B741BD" w:rsidRPr="00B741BD">
        <w:rPr>
          <w:rFonts w:ascii="Calibri" w:hAnsi="Calibri"/>
          <w:noProof/>
        </w:rPr>
        <w:t xml:space="preserve"> </w:t>
      </w:r>
    </w:p>
    <w:p w14:paraId="616D4035" w14:textId="6B508FB8" w:rsidR="2DBAE5AF" w:rsidRPr="00C478D5" w:rsidRDefault="2DBAE5AF" w:rsidP="005E083D">
      <w:pPr>
        <w:jc w:val="both"/>
        <w:rPr>
          <w:rFonts w:ascii="Calibri" w:hAnsi="Calibri"/>
          <w:rPrChange w:id="571" w:author="Alex Lorimer" w:date="2016-01-19T14:31:00Z">
            <w:rPr/>
          </w:rPrChange>
        </w:rPr>
      </w:pPr>
    </w:p>
    <w:tbl>
      <w:tblPr>
        <w:tblStyle w:val="GridTable6Colorful-Accent1"/>
        <w:tblW w:w="0" w:type="auto"/>
        <w:tblLook w:val="04A0" w:firstRow="1" w:lastRow="0" w:firstColumn="1" w:lastColumn="0" w:noHBand="0" w:noVBand="1"/>
      </w:tblPr>
      <w:tblGrid>
        <w:gridCol w:w="4676"/>
        <w:gridCol w:w="4674"/>
      </w:tblGrid>
      <w:tr w:rsidR="5EBF5026" w:rsidRPr="00C478D5" w14:paraId="4D0933E8"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8628EE2" w14:textId="4889CD3C" w:rsidR="5EBF5026" w:rsidRPr="00C478D5" w:rsidRDefault="2DBAE5AF" w:rsidP="003D3E21">
            <w:pPr>
              <w:pStyle w:val="Heading2"/>
              <w:outlineLvl w:val="1"/>
              <w:rPr>
                <w:rFonts w:ascii="Calibri" w:hAnsi="Calibri"/>
                <w:rPrChange w:id="572" w:author="Alex Lorimer" w:date="2016-01-19T14:31:00Z">
                  <w:rPr/>
                </w:rPrChange>
              </w:rPr>
            </w:pPr>
            <w:r w:rsidRPr="00C478D5">
              <w:rPr>
                <w:rFonts w:ascii="Calibri" w:eastAsia="Calibri" w:hAnsi="Calibri" w:cs="Calibri"/>
                <w:sz w:val="28"/>
                <w:szCs w:val="28"/>
              </w:rPr>
              <w:lastRenderedPageBreak/>
              <w:t>Strengths</w:t>
            </w:r>
          </w:p>
          <w:p w14:paraId="009872C2" w14:textId="1EE2D133" w:rsidR="5EBF5026" w:rsidRPr="005805DC" w:rsidRDefault="5EBF5026">
            <w:pPr>
              <w:jc w:val="both"/>
              <w:rPr>
                <w:rFonts w:ascii="Calibri" w:hAnsi="Calibri"/>
                <w:b w:val="0"/>
                <w:rPrChange w:id="573" w:author="Alex Lorimer" w:date="2016-01-19T14:42:00Z">
                  <w:rPr/>
                </w:rPrChange>
              </w:rPr>
              <w:pPrChange w:id="574" w:author="Alex Lorimer" w:date="2016-01-19T14:51:00Z">
                <w:pPr/>
              </w:pPrChange>
            </w:pPr>
          </w:p>
          <w:p w14:paraId="642DB51C" w14:textId="1774ECCB" w:rsidR="008C7594" w:rsidRPr="008C7594" w:rsidRDefault="008C7594" w:rsidP="005E083D">
            <w:pPr>
              <w:pStyle w:val="ListParagraph"/>
              <w:numPr>
                <w:ilvl w:val="0"/>
                <w:numId w:val="34"/>
              </w:numPr>
              <w:jc w:val="both"/>
              <w:rPr>
                <w:rFonts w:ascii="Calibri,メイリオ" w:eastAsia="Calibri,メイリオ" w:hAnsi="Calibri,メイリオ" w:cs="Calibri,メイリオ"/>
                <w:b w:val="0"/>
                <w:bCs w:val="0"/>
                <w:color w:val="000000" w:themeColor="text1"/>
                <w:rPrChange w:id="575" w:author="Alex Lorimer" w:date="2016-01-19T14:47:00Z">
                  <w:rPr>
                    <w:rFonts w:ascii="Calibri" w:eastAsia="Calibri" w:hAnsi="Calibri" w:cs="Calibri"/>
                    <w:b w:val="0"/>
                    <w:color w:val="000000" w:themeColor="text1"/>
                  </w:rPr>
                </w:rPrChange>
              </w:rPr>
            </w:pPr>
            <w:r>
              <w:rPr>
                <w:rFonts w:ascii="Calibri" w:eastAsia="Calibri" w:hAnsi="Calibri" w:cs="Calibri"/>
                <w:b w:val="0"/>
                <w:bCs w:val="0"/>
                <w:color w:val="000000" w:themeColor="text1"/>
              </w:rPr>
              <w:t xml:space="preserve">An </w:t>
            </w:r>
            <w:r w:rsidRPr="008C7594">
              <w:rPr>
                <w:rFonts w:ascii="Calibri" w:eastAsia="Calibri" w:hAnsi="Calibri" w:cs="Calibri"/>
                <w:color w:val="000000" w:themeColor="text1"/>
              </w:rPr>
              <w:t>interesting/original</w:t>
            </w:r>
            <w:r>
              <w:rPr>
                <w:rFonts w:ascii="Calibri" w:eastAsia="Calibri" w:hAnsi="Calibri" w:cs="Calibri"/>
                <w:b w:val="0"/>
                <w:bCs w:val="0"/>
                <w:color w:val="000000" w:themeColor="text1"/>
              </w:rPr>
              <w:t xml:space="preserve"> </w:t>
            </w:r>
            <w:r w:rsidR="00BF0077">
              <w:rPr>
                <w:rFonts w:ascii="Calibri" w:eastAsia="Calibri" w:hAnsi="Calibri" w:cs="Calibri"/>
                <w:b w:val="0"/>
                <w:bCs w:val="0"/>
                <w:color w:val="000000" w:themeColor="text1"/>
              </w:rPr>
              <w:t>game concept</w:t>
            </w:r>
            <w:r>
              <w:rPr>
                <w:rFonts w:ascii="Calibri" w:eastAsia="Calibri" w:hAnsi="Calibri" w:cs="Calibri"/>
                <w:b w:val="0"/>
                <w:bCs w:val="0"/>
                <w:color w:val="000000" w:themeColor="text1"/>
              </w:rPr>
              <w:t>, flipping the human/computer relationship around</w:t>
            </w:r>
          </w:p>
          <w:p w14:paraId="52509994" w14:textId="6E35C1BA" w:rsidR="5EBF5026" w:rsidRPr="00C478D5" w:rsidRDefault="00BF0077" w:rsidP="005E083D">
            <w:pPr>
              <w:pStyle w:val="ListParagraph"/>
              <w:numPr>
                <w:ilvl w:val="0"/>
                <w:numId w:val="34"/>
              </w:numPr>
              <w:jc w:val="both"/>
              <w:rPr>
                <w:rFonts w:asciiTheme="minorEastAsia" w:eastAsiaTheme="minorEastAsia" w:hAnsiTheme="minorEastAsia" w:cstheme="minorEastAsia"/>
                <w:rPrChange w:id="576" w:author="Alex Lorimer" w:date="2016-01-19T14:31:00Z">
                  <w:rPr>
                    <w:rFonts w:eastAsiaTheme="minorEastAsia"/>
                  </w:rPr>
                </w:rPrChange>
              </w:rPr>
            </w:pPr>
            <w:r>
              <w:rPr>
                <w:rFonts w:ascii="Calibri" w:eastAsia="Calibri" w:hAnsi="Calibri" w:cs="Calibri"/>
                <w:b w:val="0"/>
                <w:bCs w:val="0"/>
                <w:color w:val="000000" w:themeColor="text1"/>
              </w:rPr>
              <w:t>P</w:t>
            </w:r>
            <w:r w:rsidR="28F679BC" w:rsidRPr="005805DC">
              <w:rPr>
                <w:rFonts w:ascii="Calibri" w:eastAsia="Calibri" w:hAnsi="Calibri" w:cs="Calibri"/>
                <w:color w:val="000000" w:themeColor="text1"/>
                <w:rPrChange w:id="577" w:author="Alex Lorimer" w:date="2016-01-19T14:42:00Z">
                  <w:rPr>
                    <w:rFonts w:ascii="Calibri" w:eastAsia="Calibri" w:hAnsi="Calibri" w:cs="Calibri"/>
                  </w:rPr>
                </w:rPrChange>
              </w:rPr>
              <w:t xml:space="preserve">layer </w:t>
            </w:r>
            <w:r w:rsidR="01061C3F" w:rsidRPr="005805DC">
              <w:rPr>
                <w:rFonts w:ascii="Calibri" w:eastAsia="Calibri" w:hAnsi="Calibri" w:cs="Calibri"/>
                <w:color w:val="000000" w:themeColor="text1"/>
                <w:rPrChange w:id="578" w:author="Alex Lorimer" w:date="2016-01-19T14:42:00Z">
                  <w:rPr>
                    <w:rFonts w:ascii="Calibri" w:eastAsia="Calibri" w:hAnsi="Calibri" w:cs="Calibri"/>
                  </w:rPr>
                </w:rPrChange>
              </w:rPr>
              <w:t xml:space="preserve">is able to learn </w:t>
            </w:r>
            <w:r>
              <w:rPr>
                <w:rFonts w:ascii="Calibri" w:eastAsia="Calibri" w:hAnsi="Calibri" w:cs="Calibri"/>
                <w:b w:val="0"/>
                <w:bCs w:val="0"/>
                <w:color w:val="000000" w:themeColor="text1"/>
              </w:rPr>
              <w:t xml:space="preserve">about </w:t>
            </w:r>
            <w:r w:rsidRPr="00BF0077">
              <w:rPr>
                <w:rFonts w:ascii="Calibri" w:eastAsia="Calibri" w:hAnsi="Calibri" w:cs="Calibri"/>
                <w:color w:val="000000" w:themeColor="text1"/>
              </w:rPr>
              <w:t>lower level</w:t>
            </w:r>
            <w:r>
              <w:rPr>
                <w:rFonts w:ascii="Calibri" w:eastAsia="Calibri" w:hAnsi="Calibri" w:cs="Calibri"/>
                <w:b w:val="0"/>
                <w:bCs w:val="0"/>
                <w:color w:val="000000" w:themeColor="text1"/>
              </w:rPr>
              <w:t xml:space="preserve"> computing concepts, and </w:t>
            </w:r>
            <w:r w:rsidRPr="00BF0077">
              <w:rPr>
                <w:rFonts w:ascii="Calibri" w:eastAsia="Calibri" w:hAnsi="Calibri" w:cs="Calibri"/>
                <w:color w:val="000000" w:themeColor="text1"/>
              </w:rPr>
              <w:t>computer architecture</w:t>
            </w:r>
            <w:r>
              <w:rPr>
                <w:rFonts w:ascii="Calibri" w:eastAsia="Calibri" w:hAnsi="Calibri" w:cs="Calibri"/>
                <w:b w:val="0"/>
                <w:bCs w:val="0"/>
                <w:color w:val="000000" w:themeColor="text1"/>
              </w:rPr>
              <w:t xml:space="preserve">, in addition to </w:t>
            </w:r>
            <w:r w:rsidRPr="00BF0077">
              <w:rPr>
                <w:rFonts w:ascii="Calibri" w:eastAsia="Calibri" w:hAnsi="Calibri" w:cs="Calibri"/>
                <w:color w:val="000000" w:themeColor="text1"/>
              </w:rPr>
              <w:t>higher level</w:t>
            </w:r>
            <w:r>
              <w:rPr>
                <w:rFonts w:ascii="Calibri" w:eastAsia="Calibri" w:hAnsi="Calibri" w:cs="Calibri"/>
                <w:b w:val="0"/>
                <w:bCs w:val="0"/>
                <w:color w:val="000000" w:themeColor="text1"/>
              </w:rPr>
              <w:t xml:space="preserve"> </w:t>
            </w:r>
            <w:r w:rsidRPr="00BF0077">
              <w:rPr>
                <w:rFonts w:ascii="Calibri" w:eastAsia="Calibri" w:hAnsi="Calibri" w:cs="Calibri"/>
                <w:color w:val="000000" w:themeColor="text1"/>
              </w:rPr>
              <w:t>programming syntax</w:t>
            </w:r>
          </w:p>
        </w:tc>
        <w:tc>
          <w:tcPr>
            <w:tcW w:w="4680" w:type="dxa"/>
          </w:tcPr>
          <w:p w14:paraId="6C829C05" w14:textId="1471D5CD" w:rsidR="5EBF5026" w:rsidRPr="00C478D5" w:rsidRDefault="65F3C384" w:rsidP="003D3E21">
            <w:pPr>
              <w:pStyle w:val="Heading2"/>
              <w:outlineLvl w:val="1"/>
              <w:cnfStyle w:val="100000000000" w:firstRow="1" w:lastRow="0" w:firstColumn="0" w:lastColumn="0" w:oddVBand="0" w:evenVBand="0" w:oddHBand="0" w:evenHBand="0" w:firstRowFirstColumn="0" w:firstRowLastColumn="0" w:lastRowFirstColumn="0" w:lastRowLastColumn="0"/>
              <w:rPr>
                <w:rFonts w:ascii="Calibri" w:hAnsi="Calibri"/>
                <w:rPrChange w:id="579" w:author="Alex Lorimer" w:date="2016-01-19T14:31:00Z">
                  <w:rPr/>
                </w:rPrChange>
              </w:rPr>
            </w:pPr>
            <w:r w:rsidRPr="00C478D5">
              <w:rPr>
                <w:rFonts w:ascii="Calibri" w:eastAsia="Calibri" w:hAnsi="Calibri" w:cs="Calibri"/>
                <w:sz w:val="28"/>
                <w:szCs w:val="28"/>
              </w:rPr>
              <w:t>Weaknesses</w:t>
            </w:r>
          </w:p>
          <w:p w14:paraId="0EFAFFFC" w14:textId="1471D5CD" w:rsidR="5EBF5026" w:rsidRPr="00C478D5" w:rsidRDefault="5EBF5026">
            <w:pPr>
              <w:cnfStyle w:val="100000000000" w:firstRow="1" w:lastRow="0" w:firstColumn="0" w:lastColumn="0" w:oddVBand="0" w:evenVBand="0" w:oddHBand="0" w:evenHBand="0" w:firstRowFirstColumn="0" w:firstRowLastColumn="0" w:lastRowFirstColumn="0" w:lastRowLastColumn="0"/>
              <w:rPr>
                <w:rFonts w:ascii="Calibri" w:hAnsi="Calibri"/>
                <w:rPrChange w:id="580" w:author="Alex Lorimer" w:date="2016-01-19T14:31:00Z">
                  <w:rPr/>
                </w:rPrChange>
              </w:rPr>
            </w:pPr>
          </w:p>
          <w:p w14:paraId="67E6F9B2" w14:textId="60EB0610" w:rsidR="00026FC9" w:rsidRPr="00D66548" w:rsidRDefault="00026FC9" w:rsidP="005E083D">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bCs w:val="0"/>
                <w:rPrChange w:id="581" w:author="Alex Lorimer" w:date="2016-01-19T21:56:00Z">
                  <w:rPr>
                    <w:rFonts w:ascii="Calibri" w:eastAsiaTheme="minorEastAsia" w:hAnsi="Calibri" w:cstheme="minorEastAsia"/>
                    <w:b w:val="0"/>
                    <w:color w:val="000000" w:themeColor="text1"/>
                  </w:rPr>
                </w:rPrChange>
              </w:rPr>
            </w:pPr>
            <w:r w:rsidRPr="00D66548">
              <w:rPr>
                <w:rFonts w:ascii="Calibri" w:eastAsia="Calibri,メイリオ" w:hAnsi="Calibri" w:cs="Calibri,メイリオ"/>
                <w:color w:val="000000" w:themeColor="text1"/>
                <w:rPrChange w:id="582" w:author="Alex Lorimer" w:date="2016-01-19T21:56:00Z">
                  <w:rPr>
                    <w:rFonts w:ascii="Calibri" w:eastAsiaTheme="minorEastAsia" w:hAnsi="Calibri" w:cstheme="minorEastAsia"/>
                    <w:color w:val="000000" w:themeColor="text1"/>
                  </w:rPr>
                </w:rPrChange>
              </w:rPr>
              <w:t>Novelty may wear off quickly</w:t>
            </w:r>
          </w:p>
          <w:p w14:paraId="5A6061BD" w14:textId="77777777" w:rsidR="00026FC9" w:rsidRPr="00D66548" w:rsidRDefault="00026FC9" w:rsidP="005E083D">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bCs w:val="0"/>
                <w:rPrChange w:id="583" w:author="Alex Lorimer" w:date="2016-01-19T21:56:00Z">
                  <w:rPr>
                    <w:rFonts w:ascii="Calibri" w:eastAsiaTheme="minorEastAsia" w:hAnsi="Calibri" w:cstheme="minorEastAsia"/>
                    <w:b w:val="0"/>
                    <w:color w:val="000000" w:themeColor="text1"/>
                  </w:rPr>
                </w:rPrChange>
              </w:rPr>
            </w:pPr>
            <w:r w:rsidRPr="000800E0">
              <w:rPr>
                <w:rFonts w:ascii="Calibri" w:eastAsia="Calibri,メイリオ" w:hAnsi="Calibri" w:cs="Calibri,メイリオ"/>
                <w:color w:val="000000" w:themeColor="text1"/>
              </w:rPr>
              <w:t>Relatively static puzzles and repetitive context may become boring</w:t>
            </w:r>
          </w:p>
          <w:p w14:paraId="78415AD4" w14:textId="6FC4E53A" w:rsidR="00026FC9" w:rsidRPr="00D66548" w:rsidRDefault="00026FC9" w:rsidP="005E083D">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Theme="minorEastAsia" w:hAnsi="Calibri" w:cstheme="minorEastAsia"/>
                <w:b w:val="0"/>
                <w:rPrChange w:id="584" w:author="Alex Lorimer" w:date="2016-01-19T21:56:00Z">
                  <w:rPr>
                    <w:rFonts w:ascii="Calibri" w:eastAsiaTheme="minorEastAsia" w:hAnsi="Calibri" w:cstheme="minorEastAsia"/>
                    <w:b w:val="0"/>
                    <w:color w:val="000000" w:themeColor="text1"/>
                  </w:rPr>
                </w:rPrChange>
              </w:rPr>
            </w:pPr>
            <w:r>
              <w:rPr>
                <w:rFonts w:ascii="Calibri" w:eastAsiaTheme="minorEastAsia" w:hAnsi="Calibri" w:cstheme="minorEastAsia"/>
                <w:b w:val="0"/>
                <w:color w:val="000000" w:themeColor="text1"/>
              </w:rPr>
              <w:t>N</w:t>
            </w:r>
            <w:r w:rsidRPr="00026FC9">
              <w:rPr>
                <w:rFonts w:ascii="Calibri" w:eastAsiaTheme="minorEastAsia" w:hAnsi="Calibri" w:cstheme="minorEastAsia"/>
                <w:color w:val="000000" w:themeColor="text1"/>
              </w:rPr>
              <w:t xml:space="preserve">o interactive </w:t>
            </w:r>
            <w:r>
              <w:rPr>
                <w:rFonts w:ascii="Calibri" w:eastAsiaTheme="minorEastAsia" w:hAnsi="Calibri" w:cstheme="minorEastAsia"/>
                <w:color w:val="000000" w:themeColor="text1"/>
              </w:rPr>
              <w:t>explorable</w:t>
            </w:r>
            <w:r w:rsidRPr="00026FC9">
              <w:rPr>
                <w:rFonts w:ascii="Calibri" w:eastAsiaTheme="minorEastAsia" w:hAnsi="Calibri" w:cstheme="minorEastAsia"/>
                <w:color w:val="000000" w:themeColor="text1"/>
              </w:rPr>
              <w:t xml:space="preserve"> </w:t>
            </w:r>
            <w:r w:rsidRPr="00D66548">
              <w:rPr>
                <w:rFonts w:ascii="Calibri" w:eastAsiaTheme="minorEastAsia" w:hAnsi="Calibri" w:cstheme="minorEastAsia"/>
                <w:color w:val="000000" w:themeColor="text1"/>
              </w:rPr>
              <w:t>world, though</w:t>
            </w:r>
            <w:r>
              <w:rPr>
                <w:rFonts w:ascii="Calibri" w:eastAsiaTheme="minorEastAsia" w:hAnsi="Calibri" w:cstheme="minorEastAsia"/>
                <w:b w:val="0"/>
                <w:color w:val="000000" w:themeColor="text1"/>
              </w:rPr>
              <w:t xml:space="preserve"> deemed as important to our focus group</w:t>
            </w:r>
          </w:p>
          <w:p w14:paraId="74583E9D" w14:textId="5F7E9DB4" w:rsidR="5EBF5026" w:rsidRPr="00CD1700" w:rsidRDefault="00CD1700" w:rsidP="005E083D">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メイリオ" w:eastAsia="Calibri,メイリオ" w:hAnsi="Calibri,メイリオ" w:cs="Calibri,メイリオ"/>
                <w:rPrChange w:id="585" w:author="Alex Lorimer" w:date="2016-01-19T15:14:00Z">
                  <w:rPr>
                    <w:rFonts w:asciiTheme="minorEastAsia" w:eastAsiaTheme="minorEastAsia" w:hAnsiTheme="minorEastAsia" w:cstheme="minorEastAsia"/>
                  </w:rPr>
                </w:rPrChange>
              </w:rPr>
            </w:pPr>
            <w:r w:rsidRPr="005E083D">
              <w:rPr>
                <w:rFonts w:ascii="Calibri" w:eastAsia="Calibri,メイリオ" w:hAnsi="Calibri" w:cs="Calibri,メイリオ"/>
                <w:color w:val="000000" w:themeColor="text1"/>
              </w:rPr>
              <w:t>Doesn’t allow players to become familiar with the concept of writing programs themselves</w:t>
            </w:r>
          </w:p>
        </w:tc>
      </w:tr>
      <w:tr w:rsidR="5EBF5026" w:rsidRPr="00C478D5" w14:paraId="1D1D3FD2"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56373ED" w14:textId="3E927616" w:rsidR="5EBF5026" w:rsidRPr="00C478D5" w:rsidRDefault="65F3C384" w:rsidP="003D3E21">
            <w:pPr>
              <w:pStyle w:val="Heading2"/>
              <w:outlineLvl w:val="1"/>
              <w:rPr>
                <w:rFonts w:ascii="Calibri" w:hAnsi="Calibri"/>
                <w:rPrChange w:id="586" w:author="Alex Lorimer" w:date="2016-01-19T14:31:00Z">
                  <w:rPr/>
                </w:rPrChange>
              </w:rPr>
            </w:pPr>
            <w:r w:rsidRPr="00C478D5">
              <w:rPr>
                <w:rFonts w:ascii="Calibri" w:eastAsia="Calibri" w:hAnsi="Calibri" w:cs="Calibri"/>
                <w:sz w:val="28"/>
                <w:szCs w:val="28"/>
              </w:rPr>
              <w:t>Opportunities</w:t>
            </w:r>
          </w:p>
          <w:p w14:paraId="5E45DF78" w14:textId="1471D5CD" w:rsidR="5EBF5026" w:rsidRPr="005805DC" w:rsidRDefault="5EBF5026">
            <w:pPr>
              <w:rPr>
                <w:rFonts w:ascii="Calibri" w:hAnsi="Calibri"/>
                <w:color w:val="000000" w:themeColor="text1"/>
                <w:rPrChange w:id="587" w:author="Alex Lorimer" w:date="2016-01-19T14:40:00Z">
                  <w:rPr/>
                </w:rPrChange>
              </w:rPr>
            </w:pPr>
          </w:p>
          <w:p w14:paraId="14E3E62D" w14:textId="5805FFD2" w:rsidR="5EBF5026" w:rsidRPr="00C478D5" w:rsidRDefault="00B575B2" w:rsidP="005E083D">
            <w:pPr>
              <w:pStyle w:val="ListParagraph"/>
              <w:numPr>
                <w:ilvl w:val="0"/>
                <w:numId w:val="33"/>
              </w:numPr>
              <w:jc w:val="both"/>
              <w:rPr>
                <w:rPrChange w:id="588" w:author="Alex Lorimer" w:date="2016-01-19T14:31:00Z">
                  <w:rPr>
                    <w:rFonts w:eastAsiaTheme="minorEastAsia"/>
                  </w:rPr>
                </w:rPrChange>
              </w:rPr>
            </w:pPr>
            <w:r>
              <w:rPr>
                <w:rFonts w:ascii="Calibri" w:eastAsia="Calibri" w:hAnsi="Calibri" w:cs="Calibri"/>
                <w:b w:val="0"/>
                <w:bCs w:val="0"/>
                <w:color w:val="000000" w:themeColor="text1"/>
              </w:rPr>
              <w:t xml:space="preserve">Teaching children more about the complex interaction between the hardware components inside computers </w:t>
            </w:r>
            <w:r w:rsidRPr="00B575B2">
              <w:rPr>
                <w:rFonts w:ascii="Calibri" w:eastAsia="Calibri" w:hAnsi="Calibri" w:cs="Calibri"/>
                <w:color w:val="000000" w:themeColor="text1"/>
              </w:rPr>
              <w:t>fills a gap in the new curriculum</w:t>
            </w:r>
            <w:r>
              <w:rPr>
                <w:rFonts w:ascii="Calibri" w:eastAsia="Calibri" w:hAnsi="Calibri" w:cs="Calibri"/>
                <w:b w:val="0"/>
                <w:bCs w:val="0"/>
                <w:color w:val="000000" w:themeColor="text1"/>
              </w:rPr>
              <w:t xml:space="preserve"> (more focused on software and data representation)</w:t>
            </w:r>
          </w:p>
        </w:tc>
        <w:tc>
          <w:tcPr>
            <w:tcW w:w="4680" w:type="dxa"/>
          </w:tcPr>
          <w:p w14:paraId="7FFCD5B2" w14:textId="1471D5CD" w:rsidR="5EBF5026" w:rsidRPr="00C478D5" w:rsidRDefault="65F3C384" w:rsidP="003D3E21">
            <w:pPr>
              <w:pStyle w:val="Heading2"/>
              <w:outlineLvl w:val="1"/>
              <w:cnfStyle w:val="000000100000" w:firstRow="0" w:lastRow="0" w:firstColumn="0" w:lastColumn="0" w:oddVBand="0" w:evenVBand="0" w:oddHBand="1" w:evenHBand="0" w:firstRowFirstColumn="0" w:firstRowLastColumn="0" w:lastRowFirstColumn="0" w:lastRowLastColumn="0"/>
              <w:rPr>
                <w:rFonts w:ascii="Calibri" w:hAnsi="Calibri"/>
                <w:rPrChange w:id="589" w:author="Alex Lorimer" w:date="2016-01-19T14:31:00Z">
                  <w:rPr/>
                </w:rPrChange>
              </w:rPr>
            </w:pPr>
            <w:r w:rsidRPr="00C478D5">
              <w:rPr>
                <w:rFonts w:ascii="Calibri" w:eastAsia="Calibri" w:hAnsi="Calibri" w:cs="Calibri"/>
                <w:sz w:val="28"/>
                <w:szCs w:val="28"/>
              </w:rPr>
              <w:t>Threats</w:t>
            </w:r>
          </w:p>
          <w:p w14:paraId="0FC70773" w14:textId="1471D5CD" w:rsidR="5EBF5026" w:rsidRPr="005805DC" w:rsidRDefault="5EBF5026">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Change w:id="590" w:author="Alex Lorimer" w:date="2016-01-19T14:41:00Z">
                  <w:rPr/>
                </w:rPrChange>
              </w:rPr>
            </w:pPr>
          </w:p>
          <w:p w14:paraId="1D74CA16" w14:textId="1B868CCE" w:rsidR="5EBF5026" w:rsidRPr="00C478D5" w:rsidRDefault="00CD1700" w:rsidP="005E083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Calibri,メイリオ" w:eastAsia="Calibri,メイリオ" w:hAnsi="Calibri,メイリオ" w:cs="Calibri,メイリオ"/>
                <w:rPrChange w:id="591" w:author="Alex Lorimer" w:date="2016-01-19T14:31:00Z">
                  <w:rPr>
                    <w:rFonts w:asciiTheme="minorEastAsia" w:eastAsiaTheme="minorEastAsia" w:hAnsiTheme="minorEastAsia" w:cstheme="minorEastAsia"/>
                  </w:rPr>
                </w:rPrChange>
              </w:rPr>
            </w:pPr>
            <w:r w:rsidRPr="005E083D">
              <w:rPr>
                <w:rFonts w:ascii="Calibri" w:eastAsia="Calibri" w:hAnsi="Calibri" w:cs="Calibri"/>
                <w:color w:val="000000" w:themeColor="text1"/>
              </w:rPr>
              <w:t xml:space="preserve">There are many, many puzzle and brain teaser games on the market. It may be </w:t>
            </w:r>
            <w:r w:rsidRPr="005E083D">
              <w:rPr>
                <w:rFonts w:ascii="Calibri" w:eastAsia="Calibri" w:hAnsi="Calibri" w:cs="Calibri"/>
                <w:b/>
                <w:bCs/>
                <w:color w:val="000000" w:themeColor="text1"/>
              </w:rPr>
              <w:t>difficult to compete</w:t>
            </w:r>
            <w:r w:rsidRPr="061FBB1F">
              <w:rPr>
                <w:rFonts w:ascii="Calibri" w:eastAsia="Calibri" w:hAnsi="Calibri" w:cs="Calibri"/>
                <w:color w:val="000000" w:themeColor="text1"/>
                <w:rPrChange w:id="592" w:author="Guest" w:date="2016-01-19T18:33:00Z">
                  <w:rPr>
                    <w:rFonts w:ascii="Calibri" w:hAnsi="Calibri"/>
                    <w:color w:val="000000" w:themeColor="text1"/>
                  </w:rPr>
                </w:rPrChange>
              </w:rPr>
              <w:t xml:space="preserve"> without a better source of differentiation</w:t>
            </w:r>
          </w:p>
        </w:tc>
      </w:tr>
    </w:tbl>
    <w:p w14:paraId="120644CF" w14:textId="77777777" w:rsidR="006F0B1F" w:rsidRDefault="006F0B1F">
      <w:pPr>
        <w:rPr>
          <w:ins w:id="593" w:author="Alex Lorimer" w:date="2016-01-19T20:02:00Z"/>
          <w:rFonts w:ascii="Gill Sans MT" w:eastAsia="Gill Sans MT" w:hAnsi="Gill Sans MT" w:cs="Gill Sans MT"/>
          <w:color w:val="9F6200" w:themeColor="text2" w:themeTint="BF"/>
        </w:rPr>
        <w:pPrChange w:id="594" w:author="Alex Lorimer" w:date="2016-01-19T20:02:00Z">
          <w:pPr>
            <w:pStyle w:val="Heading1"/>
          </w:pPr>
        </w:pPrChange>
      </w:pPr>
    </w:p>
    <w:p w14:paraId="72093DD3" w14:textId="6328814C" w:rsidR="566AA2B8" w:rsidRPr="006F0B1F" w:rsidDel="00475BB3" w:rsidRDefault="006F0B1F" w:rsidP="1E35AAC7">
      <w:pPr>
        <w:rPr>
          <w:del w:id="595" w:author="Alex Lorimer" w:date="2016-01-19T14:25:00Z"/>
          <w:b/>
          <w:color w:val="9F6200" w:themeColor="text2" w:themeTint="BF"/>
          <w:rPrChange w:id="596" w:author="Alex Lorimer" w:date="2016-01-19T20:02:00Z">
            <w:rPr>
              <w:del w:id="597" w:author="Alex Lorimer" w:date="2016-01-19T14:25:00Z"/>
            </w:rPr>
          </w:rPrChange>
        </w:rPr>
      </w:pPr>
      <w:ins w:id="598" w:author="Alex Lorimer" w:date="2016-01-19T20:02:00Z">
        <w:r>
          <w:rPr>
            <w:rFonts w:ascii="Gill Sans MT" w:eastAsia="Gill Sans MT" w:hAnsi="Gill Sans MT" w:cs="Gill Sans MT"/>
            <w:color w:val="9F6200" w:themeColor="text2" w:themeTint="BF"/>
          </w:rPr>
          <w:tab/>
        </w:r>
      </w:ins>
      <w:del w:id="599" w:author="Alex Lorimer" w:date="2016-01-19T14:25:00Z">
        <w:r w:rsidR="1E35AAC7" w:rsidRPr="006F0B1F" w:rsidDel="00475BB3">
          <w:rPr>
            <w:rFonts w:ascii="Gill Sans MT" w:eastAsia="Gill Sans MT" w:hAnsi="Gill Sans MT" w:cs="Gill Sans MT"/>
            <w:b/>
            <w:color w:val="9F6200" w:themeColor="text2" w:themeTint="BF"/>
            <w:rPrChange w:id="600" w:author="Alex Lorimer" w:date="2016-01-19T20:02:00Z">
              <w:rPr>
                <w:rFonts w:ascii="Gill Sans MT" w:eastAsia="Gill Sans MT" w:hAnsi="Gill Sans MT" w:cs="Gill Sans MT"/>
              </w:rPr>
            </w:rPrChange>
          </w:rPr>
          <w:delText xml:space="preserve"> </w:delText>
        </w:r>
      </w:del>
    </w:p>
    <w:p w14:paraId="3652C8CF" w14:textId="7C5C2629" w:rsidR="00062F2D" w:rsidRPr="006F0B1F" w:rsidDel="00B575B2" w:rsidRDefault="00062F2D" w:rsidP="0C9D9317">
      <w:pPr>
        <w:rPr>
          <w:del w:id="601" w:author="Alex Lorimer" w:date="2016-01-19T15:21:00Z"/>
          <w:b/>
          <w:color w:val="9F6200" w:themeColor="text2" w:themeTint="BF"/>
          <w:rPrChange w:id="602" w:author="Alex Lorimer" w:date="2016-01-19T20:02:00Z">
            <w:rPr>
              <w:del w:id="603" w:author="Alex Lorimer" w:date="2016-01-19T15:21:00Z"/>
            </w:rPr>
          </w:rPrChange>
        </w:rPr>
      </w:pPr>
      <w:del w:id="604" w:author="Alex Lorimer" w:date="2016-01-19T15:20:00Z">
        <w:r w:rsidRPr="006F0B1F" w:rsidDel="00B575B2">
          <w:rPr>
            <w:b/>
            <w:color w:val="9F6200" w:themeColor="text2" w:themeTint="BF"/>
            <w:rPrChange w:id="605" w:author="Alex Lorimer" w:date="2016-01-19T20:02:00Z">
              <w:rPr/>
            </w:rPrChange>
          </w:rPr>
          <w:br w:type="page"/>
        </w:r>
      </w:del>
    </w:p>
    <w:p w14:paraId="706AF920" w14:textId="5EC0F5EE" w:rsidR="00062F2D" w:rsidRPr="006F0B1F" w:rsidRDefault="00062F2D">
      <w:pPr>
        <w:rPr>
          <w:color w:val="9F6200" w:themeColor="text2" w:themeTint="BF"/>
          <w:rPrChange w:id="606" w:author="Alex Lorimer" w:date="2016-01-19T20:02:00Z">
            <w:rPr/>
          </w:rPrChange>
        </w:rPr>
        <w:pPrChange w:id="607" w:author="Alex Lorimer" w:date="2016-01-19T20:02:00Z">
          <w:pPr>
            <w:pStyle w:val="Heading1"/>
          </w:pPr>
        </w:pPrChange>
      </w:pPr>
      <w:r w:rsidRPr="005E083D">
        <w:rPr>
          <w:rFonts w:ascii="Calibri" w:eastAsia="Calibri" w:hAnsi="Calibri" w:cs="Calibri"/>
          <w:b/>
          <w:color w:val="9F6200" w:themeColor="text2" w:themeTint="BF"/>
        </w:rPr>
        <w:t>2.</w:t>
      </w:r>
      <w:r w:rsidR="00475BB3" w:rsidRPr="005E083D">
        <w:rPr>
          <w:rFonts w:ascii="Calibri" w:eastAsia="Calibri" w:hAnsi="Calibri" w:cs="Calibri"/>
          <w:b/>
          <w:color w:val="9F6200" w:themeColor="text2" w:themeTint="BF"/>
        </w:rPr>
        <w:t>1</w:t>
      </w:r>
      <w:r w:rsidRPr="005E083D">
        <w:rPr>
          <w:rFonts w:ascii="Calibri" w:eastAsia="Calibri" w:hAnsi="Calibri" w:cs="Calibri"/>
          <w:b/>
          <w:color w:val="9F6200" w:themeColor="text2" w:themeTint="BF"/>
        </w:rPr>
        <w:t>.</w:t>
      </w:r>
      <w:r w:rsidR="00475BB3" w:rsidRPr="005E083D">
        <w:rPr>
          <w:rFonts w:ascii="Calibri" w:eastAsia="Calibri" w:hAnsi="Calibri" w:cs="Calibri"/>
          <w:b/>
          <w:color w:val="9F6200" w:themeColor="text2" w:themeTint="BF"/>
        </w:rPr>
        <w:t>3</w:t>
      </w:r>
      <w:r w:rsidRPr="005E083D">
        <w:rPr>
          <w:rFonts w:ascii="Calibri" w:eastAsia="Calibri" w:hAnsi="Calibri" w:cs="Calibri"/>
          <w:b/>
          <w:color w:val="9F6200" w:themeColor="text2" w:themeTint="BF"/>
        </w:rPr>
        <w:t xml:space="preserve"> Bee Concept</w:t>
      </w:r>
    </w:p>
    <w:p w14:paraId="7BC234D9" w14:textId="71AA4AC8" w:rsidR="006F0B1F" w:rsidRDefault="00727BFF" w:rsidP="005E083D">
      <w:pPr>
        <w:jc w:val="both"/>
        <w:rPr>
          <w:rFonts w:ascii="Calibri" w:eastAsia="Calibri" w:hAnsi="Calibri" w:cs="Calibri"/>
          <w:color w:val="000000" w:themeColor="text1"/>
        </w:rPr>
      </w:pPr>
      <w:r>
        <w:rPr>
          <w:rFonts w:ascii="Calibri" w:eastAsia="Calibri" w:hAnsi="Calibri" w:cs="Calibri"/>
          <w:noProof/>
          <w:color w:val="000000" w:themeColor="text1"/>
          <w:lang w:eastAsia="ja-JP"/>
        </w:rPr>
        <mc:AlternateContent>
          <mc:Choice Requires="wpg">
            <w:drawing>
              <wp:anchor distT="0" distB="0" distL="114300" distR="114300" simplePos="0" relativeHeight="251625502" behindDoc="0" locked="0" layoutInCell="1" allowOverlap="1" wp14:anchorId="2D03CE92" wp14:editId="12B16BCE">
                <wp:simplePos x="0" y="0"/>
                <wp:positionH relativeFrom="column">
                  <wp:posOffset>2952750</wp:posOffset>
                </wp:positionH>
                <wp:positionV relativeFrom="paragraph">
                  <wp:posOffset>10795</wp:posOffset>
                </wp:positionV>
                <wp:extent cx="2947670" cy="2800350"/>
                <wp:effectExtent l="0" t="0" r="24130" b="19050"/>
                <wp:wrapSquare wrapText="bothSides"/>
                <wp:docPr id="157" name="Group 157"/>
                <wp:cNvGraphicFramePr/>
                <a:graphic xmlns:a="http://schemas.openxmlformats.org/drawingml/2006/main">
                  <a:graphicData uri="http://schemas.microsoft.com/office/word/2010/wordprocessingGroup">
                    <wpg:wgp>
                      <wpg:cNvGrpSpPr/>
                      <wpg:grpSpPr>
                        <a:xfrm>
                          <a:off x="0" y="0"/>
                          <a:ext cx="2947670" cy="2800350"/>
                          <a:chOff x="0" y="0"/>
                          <a:chExt cx="2947670" cy="2800350"/>
                        </a:xfrm>
                      </wpg:grpSpPr>
                      <wpg:grpSp>
                        <wpg:cNvPr id="153" name="Group 153"/>
                        <wpg:cNvGrpSpPr/>
                        <wpg:grpSpPr>
                          <a:xfrm>
                            <a:off x="0" y="0"/>
                            <a:ext cx="2947670" cy="2800350"/>
                            <a:chOff x="0" y="0"/>
                            <a:chExt cx="2947951" cy="2800350"/>
                          </a:xfrm>
                        </wpg:grpSpPr>
                        <wps:wsp>
                          <wps:cNvPr id="113" name="Text Box 113"/>
                          <wps:cNvSpPr txBox="1"/>
                          <wps:spPr>
                            <a:xfrm>
                              <a:off x="0" y="0"/>
                              <a:ext cx="2838450" cy="2657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170724" w14:paraId="3ADECB02" w14:textId="5DE60456" w:rsidTr="00656DB7">
                                  <w:trPr>
                                    <w:trHeight w:val="300"/>
                                  </w:trPr>
                                  <w:tc>
                                    <w:tcPr>
                                      <w:tcW w:w="347" w:type="dxa"/>
                                    </w:tcPr>
                                    <w:p w14:paraId="5D85E8F0" w14:textId="77777777" w:rsidR="00170724" w:rsidRDefault="00170724" w:rsidP="00656DB7"/>
                                  </w:tc>
                                  <w:tc>
                                    <w:tcPr>
                                      <w:tcW w:w="347" w:type="dxa"/>
                                    </w:tcPr>
                                    <w:p w14:paraId="75463A98" w14:textId="77777777" w:rsidR="00170724" w:rsidRDefault="00170724" w:rsidP="00656DB7"/>
                                  </w:tc>
                                  <w:tc>
                                    <w:tcPr>
                                      <w:tcW w:w="347" w:type="dxa"/>
                                    </w:tcPr>
                                    <w:p w14:paraId="2242D048" w14:textId="77777777" w:rsidR="00170724" w:rsidRDefault="00170724" w:rsidP="00656DB7"/>
                                  </w:tc>
                                  <w:tc>
                                    <w:tcPr>
                                      <w:tcW w:w="349" w:type="dxa"/>
                                    </w:tcPr>
                                    <w:p w14:paraId="783D25C1" w14:textId="77777777" w:rsidR="00170724" w:rsidRDefault="00170724" w:rsidP="00656DB7"/>
                                  </w:tc>
                                  <w:tc>
                                    <w:tcPr>
                                      <w:tcW w:w="349" w:type="dxa"/>
                                    </w:tcPr>
                                    <w:p w14:paraId="5CDE67E1" w14:textId="77777777" w:rsidR="00170724" w:rsidRDefault="00170724" w:rsidP="00656DB7"/>
                                  </w:tc>
                                  <w:tc>
                                    <w:tcPr>
                                      <w:tcW w:w="349" w:type="dxa"/>
                                    </w:tcPr>
                                    <w:p w14:paraId="5B440BDD" w14:textId="77777777" w:rsidR="00170724" w:rsidRDefault="00170724" w:rsidP="00656DB7"/>
                                  </w:tc>
                                  <w:tc>
                                    <w:tcPr>
                                      <w:tcW w:w="349" w:type="dxa"/>
                                    </w:tcPr>
                                    <w:p w14:paraId="5C87F10E" w14:textId="77777777" w:rsidR="00170724" w:rsidRDefault="00170724" w:rsidP="00656DB7"/>
                                  </w:tc>
                                  <w:tc>
                                    <w:tcPr>
                                      <w:tcW w:w="349" w:type="dxa"/>
                                    </w:tcPr>
                                    <w:p w14:paraId="663782C5" w14:textId="77777777" w:rsidR="00170724" w:rsidRDefault="00170724" w:rsidP="00656DB7"/>
                                  </w:tc>
                                  <w:tc>
                                    <w:tcPr>
                                      <w:tcW w:w="349" w:type="dxa"/>
                                    </w:tcPr>
                                    <w:p w14:paraId="7AA0B3DA" w14:textId="77777777" w:rsidR="00170724" w:rsidRDefault="00170724" w:rsidP="00656DB7"/>
                                  </w:tc>
                                  <w:tc>
                                    <w:tcPr>
                                      <w:tcW w:w="349" w:type="dxa"/>
                                    </w:tcPr>
                                    <w:p w14:paraId="0220AECE" w14:textId="77777777" w:rsidR="00170724" w:rsidRDefault="00170724" w:rsidP="00656DB7"/>
                                  </w:tc>
                                  <w:tc>
                                    <w:tcPr>
                                      <w:tcW w:w="349" w:type="dxa"/>
                                    </w:tcPr>
                                    <w:p w14:paraId="5C415040" w14:textId="77777777" w:rsidR="00170724" w:rsidRDefault="00170724" w:rsidP="00656DB7"/>
                                  </w:tc>
                                  <w:tc>
                                    <w:tcPr>
                                      <w:tcW w:w="349" w:type="dxa"/>
                                    </w:tcPr>
                                    <w:p w14:paraId="50B08E80" w14:textId="77777777" w:rsidR="00170724" w:rsidRDefault="00170724" w:rsidP="00656DB7"/>
                                  </w:tc>
                                  <w:tc>
                                    <w:tcPr>
                                      <w:tcW w:w="349" w:type="dxa"/>
                                    </w:tcPr>
                                    <w:p w14:paraId="2057A9E1" w14:textId="77777777" w:rsidR="00170724" w:rsidRDefault="00170724" w:rsidP="00656DB7"/>
                                  </w:tc>
                                </w:tr>
                                <w:tr w:rsidR="00170724" w14:paraId="13D658B9" w14:textId="7D348A86" w:rsidTr="00656DB7">
                                  <w:trPr>
                                    <w:trHeight w:val="282"/>
                                  </w:trPr>
                                  <w:tc>
                                    <w:tcPr>
                                      <w:tcW w:w="347" w:type="dxa"/>
                                    </w:tcPr>
                                    <w:p w14:paraId="101EF216" w14:textId="77777777" w:rsidR="00170724" w:rsidRDefault="00170724" w:rsidP="00656DB7"/>
                                  </w:tc>
                                  <w:tc>
                                    <w:tcPr>
                                      <w:tcW w:w="347" w:type="dxa"/>
                                    </w:tcPr>
                                    <w:p w14:paraId="0E39DEC2" w14:textId="77777777" w:rsidR="00170724" w:rsidRDefault="00170724" w:rsidP="00656DB7"/>
                                  </w:tc>
                                  <w:tc>
                                    <w:tcPr>
                                      <w:tcW w:w="347" w:type="dxa"/>
                                    </w:tcPr>
                                    <w:p w14:paraId="5D2364C2" w14:textId="77777777" w:rsidR="00170724" w:rsidRDefault="00170724" w:rsidP="00656DB7"/>
                                  </w:tc>
                                  <w:tc>
                                    <w:tcPr>
                                      <w:tcW w:w="349" w:type="dxa"/>
                                    </w:tcPr>
                                    <w:p w14:paraId="31DD4DBB" w14:textId="77777777" w:rsidR="00170724" w:rsidRDefault="00170724" w:rsidP="00656DB7"/>
                                  </w:tc>
                                  <w:tc>
                                    <w:tcPr>
                                      <w:tcW w:w="349" w:type="dxa"/>
                                    </w:tcPr>
                                    <w:p w14:paraId="11FBBDF4" w14:textId="77777777" w:rsidR="00170724" w:rsidRDefault="00170724" w:rsidP="00656DB7"/>
                                  </w:tc>
                                  <w:tc>
                                    <w:tcPr>
                                      <w:tcW w:w="349" w:type="dxa"/>
                                    </w:tcPr>
                                    <w:p w14:paraId="01B2E3E8" w14:textId="77777777" w:rsidR="00170724" w:rsidRDefault="00170724" w:rsidP="00656DB7"/>
                                  </w:tc>
                                  <w:tc>
                                    <w:tcPr>
                                      <w:tcW w:w="349" w:type="dxa"/>
                                    </w:tcPr>
                                    <w:p w14:paraId="46DDD97A" w14:textId="77777777" w:rsidR="00170724" w:rsidRDefault="00170724" w:rsidP="00656DB7"/>
                                  </w:tc>
                                  <w:tc>
                                    <w:tcPr>
                                      <w:tcW w:w="349" w:type="dxa"/>
                                    </w:tcPr>
                                    <w:p w14:paraId="47ECFEE1" w14:textId="77777777" w:rsidR="00170724" w:rsidRDefault="00170724" w:rsidP="00656DB7"/>
                                  </w:tc>
                                  <w:tc>
                                    <w:tcPr>
                                      <w:tcW w:w="349" w:type="dxa"/>
                                    </w:tcPr>
                                    <w:p w14:paraId="69FADB3F" w14:textId="77777777" w:rsidR="00170724" w:rsidRDefault="00170724" w:rsidP="00656DB7"/>
                                  </w:tc>
                                  <w:tc>
                                    <w:tcPr>
                                      <w:tcW w:w="349" w:type="dxa"/>
                                    </w:tcPr>
                                    <w:p w14:paraId="57B9F419" w14:textId="77777777" w:rsidR="00170724" w:rsidRDefault="00170724" w:rsidP="00656DB7"/>
                                  </w:tc>
                                  <w:tc>
                                    <w:tcPr>
                                      <w:tcW w:w="349" w:type="dxa"/>
                                    </w:tcPr>
                                    <w:p w14:paraId="63B3238C" w14:textId="77777777" w:rsidR="00170724" w:rsidRDefault="00170724" w:rsidP="00656DB7"/>
                                  </w:tc>
                                  <w:tc>
                                    <w:tcPr>
                                      <w:tcW w:w="349" w:type="dxa"/>
                                    </w:tcPr>
                                    <w:p w14:paraId="6A67AF36" w14:textId="77777777" w:rsidR="00170724" w:rsidRDefault="00170724" w:rsidP="00656DB7"/>
                                  </w:tc>
                                  <w:tc>
                                    <w:tcPr>
                                      <w:tcW w:w="349" w:type="dxa"/>
                                    </w:tcPr>
                                    <w:p w14:paraId="26B9A667" w14:textId="77777777" w:rsidR="00170724" w:rsidRDefault="00170724" w:rsidP="00656DB7"/>
                                  </w:tc>
                                </w:tr>
                                <w:tr w:rsidR="00170724" w14:paraId="2469AB17" w14:textId="05C125BE" w:rsidTr="00656DB7">
                                  <w:trPr>
                                    <w:trHeight w:val="300"/>
                                  </w:trPr>
                                  <w:tc>
                                    <w:tcPr>
                                      <w:tcW w:w="347" w:type="dxa"/>
                                    </w:tcPr>
                                    <w:p w14:paraId="21166B6E" w14:textId="77777777" w:rsidR="00170724" w:rsidRDefault="00170724" w:rsidP="00656DB7"/>
                                  </w:tc>
                                  <w:tc>
                                    <w:tcPr>
                                      <w:tcW w:w="347" w:type="dxa"/>
                                    </w:tcPr>
                                    <w:p w14:paraId="7424139B" w14:textId="77777777" w:rsidR="00170724" w:rsidRDefault="00170724" w:rsidP="00656DB7"/>
                                  </w:tc>
                                  <w:tc>
                                    <w:tcPr>
                                      <w:tcW w:w="347" w:type="dxa"/>
                                    </w:tcPr>
                                    <w:p w14:paraId="27110770" w14:textId="77777777" w:rsidR="00170724" w:rsidRDefault="00170724" w:rsidP="00656DB7"/>
                                  </w:tc>
                                  <w:tc>
                                    <w:tcPr>
                                      <w:tcW w:w="349" w:type="dxa"/>
                                    </w:tcPr>
                                    <w:p w14:paraId="53571D57" w14:textId="77777777" w:rsidR="00170724" w:rsidRDefault="00170724" w:rsidP="00656DB7"/>
                                  </w:tc>
                                  <w:tc>
                                    <w:tcPr>
                                      <w:tcW w:w="349" w:type="dxa"/>
                                    </w:tcPr>
                                    <w:p w14:paraId="500D81A6" w14:textId="77777777" w:rsidR="00170724" w:rsidRDefault="00170724" w:rsidP="00656DB7"/>
                                  </w:tc>
                                  <w:tc>
                                    <w:tcPr>
                                      <w:tcW w:w="349" w:type="dxa"/>
                                    </w:tcPr>
                                    <w:p w14:paraId="31339E7D" w14:textId="77777777" w:rsidR="00170724" w:rsidRDefault="00170724" w:rsidP="00656DB7"/>
                                  </w:tc>
                                  <w:tc>
                                    <w:tcPr>
                                      <w:tcW w:w="349" w:type="dxa"/>
                                    </w:tcPr>
                                    <w:p w14:paraId="2453EB71" w14:textId="77777777" w:rsidR="00170724" w:rsidRDefault="00170724" w:rsidP="00656DB7"/>
                                  </w:tc>
                                  <w:tc>
                                    <w:tcPr>
                                      <w:tcW w:w="349" w:type="dxa"/>
                                    </w:tcPr>
                                    <w:p w14:paraId="427C1336" w14:textId="77777777" w:rsidR="00170724" w:rsidRDefault="00170724" w:rsidP="00656DB7"/>
                                  </w:tc>
                                  <w:tc>
                                    <w:tcPr>
                                      <w:tcW w:w="349" w:type="dxa"/>
                                    </w:tcPr>
                                    <w:p w14:paraId="2CF9CB32" w14:textId="77777777" w:rsidR="00170724" w:rsidRDefault="00170724" w:rsidP="00656DB7"/>
                                  </w:tc>
                                  <w:tc>
                                    <w:tcPr>
                                      <w:tcW w:w="349" w:type="dxa"/>
                                    </w:tcPr>
                                    <w:p w14:paraId="05F50912" w14:textId="77777777" w:rsidR="00170724" w:rsidRDefault="00170724" w:rsidP="00656DB7"/>
                                  </w:tc>
                                  <w:tc>
                                    <w:tcPr>
                                      <w:tcW w:w="349" w:type="dxa"/>
                                    </w:tcPr>
                                    <w:p w14:paraId="5DD19F72" w14:textId="77777777" w:rsidR="00170724" w:rsidRDefault="00170724" w:rsidP="00656DB7"/>
                                  </w:tc>
                                  <w:tc>
                                    <w:tcPr>
                                      <w:tcW w:w="349" w:type="dxa"/>
                                    </w:tcPr>
                                    <w:p w14:paraId="4DDEC5CF" w14:textId="77777777" w:rsidR="00170724" w:rsidRDefault="00170724" w:rsidP="00656DB7"/>
                                  </w:tc>
                                  <w:tc>
                                    <w:tcPr>
                                      <w:tcW w:w="349" w:type="dxa"/>
                                    </w:tcPr>
                                    <w:p w14:paraId="76577787" w14:textId="77777777" w:rsidR="00170724" w:rsidRDefault="00170724" w:rsidP="00656DB7"/>
                                  </w:tc>
                                </w:tr>
                                <w:tr w:rsidR="00170724" w14:paraId="5D67283F" w14:textId="0F7D4FD1" w:rsidTr="00656DB7">
                                  <w:trPr>
                                    <w:trHeight w:val="300"/>
                                  </w:trPr>
                                  <w:tc>
                                    <w:tcPr>
                                      <w:tcW w:w="347" w:type="dxa"/>
                                    </w:tcPr>
                                    <w:p w14:paraId="04D56A00" w14:textId="77777777" w:rsidR="00170724" w:rsidRDefault="00170724" w:rsidP="00656DB7"/>
                                  </w:tc>
                                  <w:tc>
                                    <w:tcPr>
                                      <w:tcW w:w="347" w:type="dxa"/>
                                    </w:tcPr>
                                    <w:p w14:paraId="0A5030E9" w14:textId="77777777" w:rsidR="00170724" w:rsidRDefault="00170724" w:rsidP="00656DB7"/>
                                  </w:tc>
                                  <w:tc>
                                    <w:tcPr>
                                      <w:tcW w:w="347" w:type="dxa"/>
                                    </w:tcPr>
                                    <w:p w14:paraId="417102E2" w14:textId="77777777" w:rsidR="00170724" w:rsidRDefault="00170724" w:rsidP="00656DB7"/>
                                  </w:tc>
                                  <w:tc>
                                    <w:tcPr>
                                      <w:tcW w:w="349" w:type="dxa"/>
                                    </w:tcPr>
                                    <w:p w14:paraId="27886056" w14:textId="77777777" w:rsidR="00170724" w:rsidRDefault="00170724" w:rsidP="00656DB7"/>
                                  </w:tc>
                                  <w:tc>
                                    <w:tcPr>
                                      <w:tcW w:w="349" w:type="dxa"/>
                                    </w:tcPr>
                                    <w:p w14:paraId="35E47A9D" w14:textId="77777777" w:rsidR="00170724" w:rsidRDefault="00170724" w:rsidP="00656DB7"/>
                                  </w:tc>
                                  <w:tc>
                                    <w:tcPr>
                                      <w:tcW w:w="349" w:type="dxa"/>
                                    </w:tcPr>
                                    <w:p w14:paraId="1940BBCB" w14:textId="77777777" w:rsidR="00170724" w:rsidRDefault="00170724" w:rsidP="00656DB7"/>
                                  </w:tc>
                                  <w:tc>
                                    <w:tcPr>
                                      <w:tcW w:w="349" w:type="dxa"/>
                                    </w:tcPr>
                                    <w:p w14:paraId="63711DA8" w14:textId="77777777" w:rsidR="00170724" w:rsidRDefault="00170724" w:rsidP="00656DB7"/>
                                  </w:tc>
                                  <w:tc>
                                    <w:tcPr>
                                      <w:tcW w:w="349" w:type="dxa"/>
                                    </w:tcPr>
                                    <w:p w14:paraId="058B97BE" w14:textId="77777777" w:rsidR="00170724" w:rsidRDefault="00170724" w:rsidP="00656DB7"/>
                                  </w:tc>
                                  <w:tc>
                                    <w:tcPr>
                                      <w:tcW w:w="349" w:type="dxa"/>
                                    </w:tcPr>
                                    <w:p w14:paraId="5749021A" w14:textId="77777777" w:rsidR="00170724" w:rsidRDefault="00170724" w:rsidP="00656DB7"/>
                                  </w:tc>
                                  <w:tc>
                                    <w:tcPr>
                                      <w:tcW w:w="349" w:type="dxa"/>
                                    </w:tcPr>
                                    <w:p w14:paraId="26E2947C" w14:textId="77777777" w:rsidR="00170724" w:rsidRDefault="00170724" w:rsidP="00656DB7"/>
                                  </w:tc>
                                  <w:tc>
                                    <w:tcPr>
                                      <w:tcW w:w="349" w:type="dxa"/>
                                    </w:tcPr>
                                    <w:p w14:paraId="556BC18B" w14:textId="77777777" w:rsidR="00170724" w:rsidRDefault="00170724" w:rsidP="00656DB7"/>
                                  </w:tc>
                                  <w:tc>
                                    <w:tcPr>
                                      <w:tcW w:w="349" w:type="dxa"/>
                                    </w:tcPr>
                                    <w:p w14:paraId="21ECC950" w14:textId="77777777" w:rsidR="00170724" w:rsidRDefault="00170724" w:rsidP="00656DB7"/>
                                  </w:tc>
                                  <w:tc>
                                    <w:tcPr>
                                      <w:tcW w:w="349" w:type="dxa"/>
                                    </w:tcPr>
                                    <w:p w14:paraId="13F3D769" w14:textId="77777777" w:rsidR="00170724" w:rsidRDefault="00170724" w:rsidP="00656DB7"/>
                                  </w:tc>
                                </w:tr>
                                <w:tr w:rsidR="00170724" w14:paraId="05ED3C1C" w14:textId="0B3F32F3" w:rsidTr="00656DB7">
                                  <w:trPr>
                                    <w:trHeight w:val="282"/>
                                  </w:trPr>
                                  <w:tc>
                                    <w:tcPr>
                                      <w:tcW w:w="347" w:type="dxa"/>
                                    </w:tcPr>
                                    <w:p w14:paraId="597FD280" w14:textId="77777777" w:rsidR="00170724" w:rsidRDefault="00170724" w:rsidP="00656DB7"/>
                                  </w:tc>
                                  <w:tc>
                                    <w:tcPr>
                                      <w:tcW w:w="347" w:type="dxa"/>
                                    </w:tcPr>
                                    <w:p w14:paraId="17BB5BA2" w14:textId="77777777" w:rsidR="00170724" w:rsidRDefault="00170724" w:rsidP="00656DB7"/>
                                  </w:tc>
                                  <w:tc>
                                    <w:tcPr>
                                      <w:tcW w:w="347" w:type="dxa"/>
                                    </w:tcPr>
                                    <w:p w14:paraId="09B7153F" w14:textId="77777777" w:rsidR="00170724" w:rsidRDefault="00170724" w:rsidP="00656DB7"/>
                                  </w:tc>
                                  <w:tc>
                                    <w:tcPr>
                                      <w:tcW w:w="349" w:type="dxa"/>
                                    </w:tcPr>
                                    <w:p w14:paraId="4FB6B8A0" w14:textId="77777777" w:rsidR="00170724" w:rsidRDefault="00170724" w:rsidP="00656DB7"/>
                                  </w:tc>
                                  <w:tc>
                                    <w:tcPr>
                                      <w:tcW w:w="349" w:type="dxa"/>
                                    </w:tcPr>
                                    <w:p w14:paraId="2FD5A872" w14:textId="77777777" w:rsidR="00170724" w:rsidRDefault="00170724" w:rsidP="00656DB7"/>
                                  </w:tc>
                                  <w:tc>
                                    <w:tcPr>
                                      <w:tcW w:w="349" w:type="dxa"/>
                                    </w:tcPr>
                                    <w:p w14:paraId="32ABDA7B" w14:textId="77777777" w:rsidR="00170724" w:rsidRDefault="00170724" w:rsidP="00656DB7"/>
                                  </w:tc>
                                  <w:tc>
                                    <w:tcPr>
                                      <w:tcW w:w="349" w:type="dxa"/>
                                    </w:tcPr>
                                    <w:p w14:paraId="05E97BF3" w14:textId="77777777" w:rsidR="00170724" w:rsidRDefault="00170724" w:rsidP="00656DB7"/>
                                  </w:tc>
                                  <w:tc>
                                    <w:tcPr>
                                      <w:tcW w:w="349" w:type="dxa"/>
                                    </w:tcPr>
                                    <w:p w14:paraId="6944D5E4" w14:textId="77777777" w:rsidR="00170724" w:rsidRDefault="00170724" w:rsidP="00656DB7"/>
                                  </w:tc>
                                  <w:tc>
                                    <w:tcPr>
                                      <w:tcW w:w="349" w:type="dxa"/>
                                    </w:tcPr>
                                    <w:p w14:paraId="10CE8A03" w14:textId="77777777" w:rsidR="00170724" w:rsidRDefault="00170724" w:rsidP="00656DB7"/>
                                  </w:tc>
                                  <w:tc>
                                    <w:tcPr>
                                      <w:tcW w:w="349" w:type="dxa"/>
                                    </w:tcPr>
                                    <w:p w14:paraId="5E914411" w14:textId="77777777" w:rsidR="00170724" w:rsidRDefault="00170724" w:rsidP="00656DB7"/>
                                  </w:tc>
                                  <w:tc>
                                    <w:tcPr>
                                      <w:tcW w:w="349" w:type="dxa"/>
                                    </w:tcPr>
                                    <w:p w14:paraId="12924D27" w14:textId="77777777" w:rsidR="00170724" w:rsidRDefault="00170724" w:rsidP="00656DB7"/>
                                  </w:tc>
                                  <w:tc>
                                    <w:tcPr>
                                      <w:tcW w:w="349" w:type="dxa"/>
                                    </w:tcPr>
                                    <w:p w14:paraId="11A67F7A" w14:textId="77777777" w:rsidR="00170724" w:rsidRDefault="00170724" w:rsidP="00656DB7"/>
                                  </w:tc>
                                  <w:tc>
                                    <w:tcPr>
                                      <w:tcW w:w="349" w:type="dxa"/>
                                    </w:tcPr>
                                    <w:p w14:paraId="3B75288A" w14:textId="77777777" w:rsidR="00170724" w:rsidRDefault="00170724" w:rsidP="00656DB7"/>
                                  </w:tc>
                                </w:tr>
                                <w:tr w:rsidR="00170724" w14:paraId="5EA2E949" w14:textId="1E6AEFF2" w:rsidTr="00656DB7">
                                  <w:trPr>
                                    <w:trHeight w:val="300"/>
                                  </w:trPr>
                                  <w:tc>
                                    <w:tcPr>
                                      <w:tcW w:w="347" w:type="dxa"/>
                                    </w:tcPr>
                                    <w:p w14:paraId="7927C247" w14:textId="77777777" w:rsidR="00170724" w:rsidRDefault="00170724" w:rsidP="00656DB7"/>
                                  </w:tc>
                                  <w:tc>
                                    <w:tcPr>
                                      <w:tcW w:w="347" w:type="dxa"/>
                                    </w:tcPr>
                                    <w:p w14:paraId="05552245" w14:textId="77777777" w:rsidR="00170724" w:rsidRDefault="00170724" w:rsidP="00656DB7"/>
                                  </w:tc>
                                  <w:tc>
                                    <w:tcPr>
                                      <w:tcW w:w="347" w:type="dxa"/>
                                    </w:tcPr>
                                    <w:p w14:paraId="2E1069F0" w14:textId="77777777" w:rsidR="00170724" w:rsidRDefault="00170724" w:rsidP="00656DB7"/>
                                  </w:tc>
                                  <w:tc>
                                    <w:tcPr>
                                      <w:tcW w:w="349" w:type="dxa"/>
                                    </w:tcPr>
                                    <w:p w14:paraId="46BCF0DB" w14:textId="77777777" w:rsidR="00170724" w:rsidRDefault="00170724" w:rsidP="00656DB7"/>
                                  </w:tc>
                                  <w:tc>
                                    <w:tcPr>
                                      <w:tcW w:w="349" w:type="dxa"/>
                                    </w:tcPr>
                                    <w:p w14:paraId="5970E523" w14:textId="77777777" w:rsidR="00170724" w:rsidRDefault="00170724" w:rsidP="00656DB7"/>
                                  </w:tc>
                                  <w:tc>
                                    <w:tcPr>
                                      <w:tcW w:w="349" w:type="dxa"/>
                                    </w:tcPr>
                                    <w:p w14:paraId="5B1358EA" w14:textId="77777777" w:rsidR="00170724" w:rsidRDefault="00170724" w:rsidP="00656DB7"/>
                                  </w:tc>
                                  <w:tc>
                                    <w:tcPr>
                                      <w:tcW w:w="349" w:type="dxa"/>
                                    </w:tcPr>
                                    <w:p w14:paraId="1046E3C0" w14:textId="77777777" w:rsidR="00170724" w:rsidRDefault="00170724" w:rsidP="00656DB7"/>
                                  </w:tc>
                                  <w:tc>
                                    <w:tcPr>
                                      <w:tcW w:w="349" w:type="dxa"/>
                                    </w:tcPr>
                                    <w:p w14:paraId="0A9BEEF5" w14:textId="77777777" w:rsidR="00170724" w:rsidRDefault="00170724" w:rsidP="00656DB7"/>
                                  </w:tc>
                                  <w:tc>
                                    <w:tcPr>
                                      <w:tcW w:w="349" w:type="dxa"/>
                                    </w:tcPr>
                                    <w:p w14:paraId="1B2AD4F1" w14:textId="77777777" w:rsidR="00170724" w:rsidRDefault="00170724" w:rsidP="00656DB7"/>
                                  </w:tc>
                                  <w:tc>
                                    <w:tcPr>
                                      <w:tcW w:w="349" w:type="dxa"/>
                                    </w:tcPr>
                                    <w:p w14:paraId="5537F445" w14:textId="77777777" w:rsidR="00170724" w:rsidRDefault="00170724" w:rsidP="00656DB7"/>
                                  </w:tc>
                                  <w:tc>
                                    <w:tcPr>
                                      <w:tcW w:w="349" w:type="dxa"/>
                                    </w:tcPr>
                                    <w:p w14:paraId="0783E55E" w14:textId="77777777" w:rsidR="00170724" w:rsidRDefault="00170724" w:rsidP="00656DB7"/>
                                  </w:tc>
                                  <w:tc>
                                    <w:tcPr>
                                      <w:tcW w:w="349" w:type="dxa"/>
                                    </w:tcPr>
                                    <w:p w14:paraId="6A030171" w14:textId="77777777" w:rsidR="00170724" w:rsidRDefault="00170724" w:rsidP="00656DB7"/>
                                  </w:tc>
                                  <w:tc>
                                    <w:tcPr>
                                      <w:tcW w:w="349" w:type="dxa"/>
                                    </w:tcPr>
                                    <w:p w14:paraId="105B3208" w14:textId="77777777" w:rsidR="00170724" w:rsidRDefault="00170724" w:rsidP="00656DB7"/>
                                  </w:tc>
                                </w:tr>
                                <w:tr w:rsidR="00170724" w14:paraId="3A3CB72E" w14:textId="5EC5D9E6" w:rsidTr="00656DB7">
                                  <w:trPr>
                                    <w:trHeight w:val="300"/>
                                  </w:trPr>
                                  <w:tc>
                                    <w:tcPr>
                                      <w:tcW w:w="347" w:type="dxa"/>
                                    </w:tcPr>
                                    <w:p w14:paraId="2ADC76C7" w14:textId="77777777" w:rsidR="00170724" w:rsidRDefault="00170724" w:rsidP="00656DB7"/>
                                  </w:tc>
                                  <w:tc>
                                    <w:tcPr>
                                      <w:tcW w:w="347" w:type="dxa"/>
                                    </w:tcPr>
                                    <w:p w14:paraId="66C5814A" w14:textId="77777777" w:rsidR="00170724" w:rsidRDefault="00170724" w:rsidP="00656DB7"/>
                                  </w:tc>
                                  <w:tc>
                                    <w:tcPr>
                                      <w:tcW w:w="347" w:type="dxa"/>
                                    </w:tcPr>
                                    <w:p w14:paraId="41FDDB49" w14:textId="77777777" w:rsidR="00170724" w:rsidRDefault="00170724" w:rsidP="00656DB7"/>
                                  </w:tc>
                                  <w:tc>
                                    <w:tcPr>
                                      <w:tcW w:w="349" w:type="dxa"/>
                                    </w:tcPr>
                                    <w:p w14:paraId="42D24C79" w14:textId="77777777" w:rsidR="00170724" w:rsidRDefault="00170724" w:rsidP="00656DB7"/>
                                  </w:tc>
                                  <w:tc>
                                    <w:tcPr>
                                      <w:tcW w:w="349" w:type="dxa"/>
                                    </w:tcPr>
                                    <w:p w14:paraId="18CC8657" w14:textId="77777777" w:rsidR="00170724" w:rsidRDefault="00170724" w:rsidP="00656DB7"/>
                                  </w:tc>
                                  <w:tc>
                                    <w:tcPr>
                                      <w:tcW w:w="349" w:type="dxa"/>
                                    </w:tcPr>
                                    <w:p w14:paraId="794A7CE9" w14:textId="77777777" w:rsidR="00170724" w:rsidRDefault="00170724" w:rsidP="00656DB7"/>
                                  </w:tc>
                                  <w:tc>
                                    <w:tcPr>
                                      <w:tcW w:w="349" w:type="dxa"/>
                                    </w:tcPr>
                                    <w:p w14:paraId="39A6F786" w14:textId="77777777" w:rsidR="00170724" w:rsidRDefault="00170724" w:rsidP="00656DB7"/>
                                  </w:tc>
                                  <w:tc>
                                    <w:tcPr>
                                      <w:tcW w:w="349" w:type="dxa"/>
                                    </w:tcPr>
                                    <w:p w14:paraId="55729357" w14:textId="77777777" w:rsidR="00170724" w:rsidRDefault="00170724" w:rsidP="00656DB7"/>
                                  </w:tc>
                                  <w:tc>
                                    <w:tcPr>
                                      <w:tcW w:w="349" w:type="dxa"/>
                                    </w:tcPr>
                                    <w:p w14:paraId="278B4B45" w14:textId="77777777" w:rsidR="00170724" w:rsidRDefault="00170724" w:rsidP="00656DB7"/>
                                  </w:tc>
                                  <w:tc>
                                    <w:tcPr>
                                      <w:tcW w:w="349" w:type="dxa"/>
                                    </w:tcPr>
                                    <w:p w14:paraId="25D367AA" w14:textId="77777777" w:rsidR="00170724" w:rsidRDefault="00170724" w:rsidP="00656DB7"/>
                                  </w:tc>
                                  <w:tc>
                                    <w:tcPr>
                                      <w:tcW w:w="349" w:type="dxa"/>
                                    </w:tcPr>
                                    <w:p w14:paraId="674543C3" w14:textId="77777777" w:rsidR="00170724" w:rsidRDefault="00170724" w:rsidP="00656DB7"/>
                                  </w:tc>
                                  <w:tc>
                                    <w:tcPr>
                                      <w:tcW w:w="349" w:type="dxa"/>
                                    </w:tcPr>
                                    <w:p w14:paraId="67458FAA" w14:textId="77777777" w:rsidR="00170724" w:rsidRDefault="00170724" w:rsidP="00656DB7"/>
                                  </w:tc>
                                  <w:tc>
                                    <w:tcPr>
                                      <w:tcW w:w="349" w:type="dxa"/>
                                    </w:tcPr>
                                    <w:p w14:paraId="72A56850" w14:textId="77777777" w:rsidR="00170724" w:rsidRDefault="00170724" w:rsidP="00656DB7"/>
                                  </w:tc>
                                </w:tr>
                                <w:tr w:rsidR="00170724" w14:paraId="7CA1B555" w14:textId="5ACF1FD5" w:rsidTr="00656DB7">
                                  <w:trPr>
                                    <w:trHeight w:val="282"/>
                                  </w:trPr>
                                  <w:tc>
                                    <w:tcPr>
                                      <w:tcW w:w="347" w:type="dxa"/>
                                    </w:tcPr>
                                    <w:p w14:paraId="464C320F" w14:textId="77777777" w:rsidR="00170724" w:rsidRDefault="00170724" w:rsidP="00656DB7"/>
                                  </w:tc>
                                  <w:tc>
                                    <w:tcPr>
                                      <w:tcW w:w="347" w:type="dxa"/>
                                    </w:tcPr>
                                    <w:p w14:paraId="742934D3" w14:textId="77777777" w:rsidR="00170724" w:rsidRDefault="00170724" w:rsidP="00656DB7"/>
                                  </w:tc>
                                  <w:tc>
                                    <w:tcPr>
                                      <w:tcW w:w="347" w:type="dxa"/>
                                    </w:tcPr>
                                    <w:p w14:paraId="6BDC7883" w14:textId="77777777" w:rsidR="00170724" w:rsidRDefault="00170724" w:rsidP="00656DB7"/>
                                  </w:tc>
                                  <w:tc>
                                    <w:tcPr>
                                      <w:tcW w:w="349" w:type="dxa"/>
                                    </w:tcPr>
                                    <w:p w14:paraId="04082F28" w14:textId="77777777" w:rsidR="00170724" w:rsidRDefault="00170724" w:rsidP="00656DB7"/>
                                  </w:tc>
                                  <w:tc>
                                    <w:tcPr>
                                      <w:tcW w:w="349" w:type="dxa"/>
                                    </w:tcPr>
                                    <w:p w14:paraId="4905C4DB" w14:textId="77777777" w:rsidR="00170724" w:rsidRDefault="00170724" w:rsidP="00656DB7"/>
                                  </w:tc>
                                  <w:tc>
                                    <w:tcPr>
                                      <w:tcW w:w="349" w:type="dxa"/>
                                    </w:tcPr>
                                    <w:p w14:paraId="7D5DEFA7" w14:textId="77777777" w:rsidR="00170724" w:rsidRDefault="00170724" w:rsidP="00656DB7"/>
                                  </w:tc>
                                  <w:tc>
                                    <w:tcPr>
                                      <w:tcW w:w="349" w:type="dxa"/>
                                    </w:tcPr>
                                    <w:p w14:paraId="17BFE1AA" w14:textId="77777777" w:rsidR="00170724" w:rsidRDefault="00170724" w:rsidP="00656DB7"/>
                                  </w:tc>
                                  <w:tc>
                                    <w:tcPr>
                                      <w:tcW w:w="349" w:type="dxa"/>
                                    </w:tcPr>
                                    <w:p w14:paraId="3741044F" w14:textId="77777777" w:rsidR="00170724" w:rsidRDefault="00170724" w:rsidP="00656DB7"/>
                                  </w:tc>
                                  <w:tc>
                                    <w:tcPr>
                                      <w:tcW w:w="349" w:type="dxa"/>
                                    </w:tcPr>
                                    <w:p w14:paraId="544F2476" w14:textId="77777777" w:rsidR="00170724" w:rsidRDefault="00170724" w:rsidP="00656DB7"/>
                                  </w:tc>
                                  <w:tc>
                                    <w:tcPr>
                                      <w:tcW w:w="349" w:type="dxa"/>
                                    </w:tcPr>
                                    <w:p w14:paraId="7B36B3EE" w14:textId="77777777" w:rsidR="00170724" w:rsidRDefault="00170724" w:rsidP="00656DB7"/>
                                  </w:tc>
                                  <w:tc>
                                    <w:tcPr>
                                      <w:tcW w:w="349" w:type="dxa"/>
                                    </w:tcPr>
                                    <w:p w14:paraId="570514A8" w14:textId="77777777" w:rsidR="00170724" w:rsidRDefault="00170724" w:rsidP="00656DB7"/>
                                  </w:tc>
                                  <w:tc>
                                    <w:tcPr>
                                      <w:tcW w:w="349" w:type="dxa"/>
                                    </w:tcPr>
                                    <w:p w14:paraId="78F6488B" w14:textId="77777777" w:rsidR="00170724" w:rsidRDefault="00170724" w:rsidP="00656DB7"/>
                                  </w:tc>
                                  <w:tc>
                                    <w:tcPr>
                                      <w:tcW w:w="349" w:type="dxa"/>
                                    </w:tcPr>
                                    <w:p w14:paraId="1B4A02B2" w14:textId="77777777" w:rsidR="00170724" w:rsidRDefault="00170724" w:rsidP="00656DB7"/>
                                  </w:tc>
                                </w:tr>
                                <w:tr w:rsidR="00170724" w14:paraId="1239AFAF" w14:textId="4DB37D35" w:rsidTr="00656DB7">
                                  <w:trPr>
                                    <w:trHeight w:val="300"/>
                                  </w:trPr>
                                  <w:tc>
                                    <w:tcPr>
                                      <w:tcW w:w="347" w:type="dxa"/>
                                    </w:tcPr>
                                    <w:p w14:paraId="39255994" w14:textId="77777777" w:rsidR="00170724" w:rsidRDefault="00170724" w:rsidP="00656DB7"/>
                                  </w:tc>
                                  <w:tc>
                                    <w:tcPr>
                                      <w:tcW w:w="347" w:type="dxa"/>
                                    </w:tcPr>
                                    <w:p w14:paraId="68EA4CDE" w14:textId="77777777" w:rsidR="00170724" w:rsidRDefault="00170724" w:rsidP="00656DB7"/>
                                  </w:tc>
                                  <w:tc>
                                    <w:tcPr>
                                      <w:tcW w:w="347" w:type="dxa"/>
                                    </w:tcPr>
                                    <w:p w14:paraId="7F93D323" w14:textId="77777777" w:rsidR="00170724" w:rsidRDefault="00170724" w:rsidP="00656DB7"/>
                                  </w:tc>
                                  <w:tc>
                                    <w:tcPr>
                                      <w:tcW w:w="349" w:type="dxa"/>
                                    </w:tcPr>
                                    <w:p w14:paraId="6517D488" w14:textId="77777777" w:rsidR="00170724" w:rsidRDefault="00170724" w:rsidP="00656DB7"/>
                                  </w:tc>
                                  <w:tc>
                                    <w:tcPr>
                                      <w:tcW w:w="349" w:type="dxa"/>
                                    </w:tcPr>
                                    <w:p w14:paraId="5E41581F" w14:textId="77777777" w:rsidR="00170724" w:rsidRDefault="00170724" w:rsidP="00656DB7"/>
                                  </w:tc>
                                  <w:tc>
                                    <w:tcPr>
                                      <w:tcW w:w="349" w:type="dxa"/>
                                    </w:tcPr>
                                    <w:p w14:paraId="0BDE7AA0" w14:textId="77777777" w:rsidR="00170724" w:rsidRDefault="00170724" w:rsidP="00656DB7"/>
                                  </w:tc>
                                  <w:tc>
                                    <w:tcPr>
                                      <w:tcW w:w="349" w:type="dxa"/>
                                    </w:tcPr>
                                    <w:p w14:paraId="71130C09" w14:textId="77777777" w:rsidR="00170724" w:rsidRDefault="00170724" w:rsidP="00656DB7"/>
                                  </w:tc>
                                  <w:tc>
                                    <w:tcPr>
                                      <w:tcW w:w="349" w:type="dxa"/>
                                    </w:tcPr>
                                    <w:p w14:paraId="02C1B327" w14:textId="77777777" w:rsidR="00170724" w:rsidRDefault="00170724" w:rsidP="00656DB7"/>
                                  </w:tc>
                                  <w:tc>
                                    <w:tcPr>
                                      <w:tcW w:w="349" w:type="dxa"/>
                                    </w:tcPr>
                                    <w:p w14:paraId="5C0298A3" w14:textId="77777777" w:rsidR="00170724" w:rsidRDefault="00170724" w:rsidP="00656DB7"/>
                                  </w:tc>
                                  <w:tc>
                                    <w:tcPr>
                                      <w:tcW w:w="349" w:type="dxa"/>
                                    </w:tcPr>
                                    <w:p w14:paraId="6AA68B44" w14:textId="77777777" w:rsidR="00170724" w:rsidRDefault="00170724" w:rsidP="00656DB7"/>
                                  </w:tc>
                                  <w:tc>
                                    <w:tcPr>
                                      <w:tcW w:w="349" w:type="dxa"/>
                                    </w:tcPr>
                                    <w:p w14:paraId="79D74B05" w14:textId="77777777" w:rsidR="00170724" w:rsidRDefault="00170724" w:rsidP="00656DB7"/>
                                  </w:tc>
                                  <w:tc>
                                    <w:tcPr>
                                      <w:tcW w:w="349" w:type="dxa"/>
                                    </w:tcPr>
                                    <w:p w14:paraId="5365E6D1" w14:textId="77777777" w:rsidR="00170724" w:rsidRDefault="00170724" w:rsidP="00656DB7"/>
                                  </w:tc>
                                  <w:tc>
                                    <w:tcPr>
                                      <w:tcW w:w="349" w:type="dxa"/>
                                    </w:tcPr>
                                    <w:p w14:paraId="0754BE44" w14:textId="77777777" w:rsidR="00170724" w:rsidRDefault="00170724" w:rsidP="00656DB7"/>
                                  </w:tc>
                                </w:tr>
                                <w:tr w:rsidR="00170724" w14:paraId="779843ED" w14:textId="3E64C898" w:rsidTr="00656DB7">
                                  <w:trPr>
                                    <w:trHeight w:val="300"/>
                                  </w:trPr>
                                  <w:tc>
                                    <w:tcPr>
                                      <w:tcW w:w="347" w:type="dxa"/>
                                    </w:tcPr>
                                    <w:p w14:paraId="4A158957" w14:textId="77777777" w:rsidR="00170724" w:rsidRDefault="00170724" w:rsidP="00656DB7"/>
                                  </w:tc>
                                  <w:tc>
                                    <w:tcPr>
                                      <w:tcW w:w="347" w:type="dxa"/>
                                    </w:tcPr>
                                    <w:p w14:paraId="3742B45C" w14:textId="77777777" w:rsidR="00170724" w:rsidRDefault="00170724" w:rsidP="00656DB7"/>
                                  </w:tc>
                                  <w:tc>
                                    <w:tcPr>
                                      <w:tcW w:w="347" w:type="dxa"/>
                                    </w:tcPr>
                                    <w:p w14:paraId="150DFA87" w14:textId="77777777" w:rsidR="00170724" w:rsidRDefault="00170724" w:rsidP="00656DB7"/>
                                  </w:tc>
                                  <w:tc>
                                    <w:tcPr>
                                      <w:tcW w:w="349" w:type="dxa"/>
                                    </w:tcPr>
                                    <w:p w14:paraId="5450BCFF" w14:textId="77777777" w:rsidR="00170724" w:rsidRDefault="00170724" w:rsidP="00656DB7"/>
                                  </w:tc>
                                  <w:tc>
                                    <w:tcPr>
                                      <w:tcW w:w="349" w:type="dxa"/>
                                    </w:tcPr>
                                    <w:p w14:paraId="386F6611" w14:textId="77777777" w:rsidR="00170724" w:rsidRDefault="00170724" w:rsidP="00656DB7"/>
                                  </w:tc>
                                  <w:tc>
                                    <w:tcPr>
                                      <w:tcW w:w="349" w:type="dxa"/>
                                    </w:tcPr>
                                    <w:p w14:paraId="24AB7571" w14:textId="77777777" w:rsidR="00170724" w:rsidRDefault="00170724" w:rsidP="00656DB7"/>
                                  </w:tc>
                                  <w:tc>
                                    <w:tcPr>
                                      <w:tcW w:w="349" w:type="dxa"/>
                                    </w:tcPr>
                                    <w:p w14:paraId="60C52CAB" w14:textId="77777777" w:rsidR="00170724" w:rsidRDefault="00170724" w:rsidP="00656DB7"/>
                                  </w:tc>
                                  <w:tc>
                                    <w:tcPr>
                                      <w:tcW w:w="349" w:type="dxa"/>
                                    </w:tcPr>
                                    <w:p w14:paraId="074F73F1" w14:textId="77777777" w:rsidR="00170724" w:rsidRDefault="00170724" w:rsidP="00656DB7"/>
                                  </w:tc>
                                  <w:tc>
                                    <w:tcPr>
                                      <w:tcW w:w="349" w:type="dxa"/>
                                    </w:tcPr>
                                    <w:p w14:paraId="0E1F9389" w14:textId="77777777" w:rsidR="00170724" w:rsidRDefault="00170724" w:rsidP="00656DB7"/>
                                  </w:tc>
                                  <w:tc>
                                    <w:tcPr>
                                      <w:tcW w:w="349" w:type="dxa"/>
                                    </w:tcPr>
                                    <w:p w14:paraId="6C6B9DF9" w14:textId="77777777" w:rsidR="00170724" w:rsidRDefault="00170724" w:rsidP="00656DB7"/>
                                  </w:tc>
                                  <w:tc>
                                    <w:tcPr>
                                      <w:tcW w:w="349" w:type="dxa"/>
                                    </w:tcPr>
                                    <w:p w14:paraId="3B704DDB" w14:textId="77777777" w:rsidR="00170724" w:rsidRDefault="00170724" w:rsidP="00656DB7"/>
                                  </w:tc>
                                  <w:tc>
                                    <w:tcPr>
                                      <w:tcW w:w="349" w:type="dxa"/>
                                    </w:tcPr>
                                    <w:p w14:paraId="5E678DD8" w14:textId="77777777" w:rsidR="00170724" w:rsidRDefault="00170724" w:rsidP="00656DB7"/>
                                  </w:tc>
                                  <w:tc>
                                    <w:tcPr>
                                      <w:tcW w:w="349" w:type="dxa"/>
                                    </w:tcPr>
                                    <w:p w14:paraId="45B975A7" w14:textId="77777777" w:rsidR="00170724" w:rsidRDefault="00170724" w:rsidP="00656DB7"/>
                                  </w:tc>
                                </w:tr>
                                <w:tr w:rsidR="00170724" w14:paraId="571F59A0" w14:textId="6AB955FA" w:rsidTr="00656DB7">
                                  <w:trPr>
                                    <w:trHeight w:val="282"/>
                                  </w:trPr>
                                  <w:tc>
                                    <w:tcPr>
                                      <w:tcW w:w="347" w:type="dxa"/>
                                    </w:tcPr>
                                    <w:p w14:paraId="2772DFA6" w14:textId="77777777" w:rsidR="00170724" w:rsidRDefault="00170724" w:rsidP="00656DB7"/>
                                  </w:tc>
                                  <w:tc>
                                    <w:tcPr>
                                      <w:tcW w:w="347" w:type="dxa"/>
                                    </w:tcPr>
                                    <w:p w14:paraId="7CFAA337" w14:textId="77777777" w:rsidR="00170724" w:rsidRDefault="00170724" w:rsidP="00656DB7"/>
                                  </w:tc>
                                  <w:tc>
                                    <w:tcPr>
                                      <w:tcW w:w="347" w:type="dxa"/>
                                    </w:tcPr>
                                    <w:p w14:paraId="365472DC" w14:textId="77777777" w:rsidR="00170724" w:rsidRDefault="00170724" w:rsidP="00656DB7"/>
                                  </w:tc>
                                  <w:tc>
                                    <w:tcPr>
                                      <w:tcW w:w="349" w:type="dxa"/>
                                    </w:tcPr>
                                    <w:p w14:paraId="60C741C1" w14:textId="77777777" w:rsidR="00170724" w:rsidRDefault="00170724" w:rsidP="00656DB7"/>
                                  </w:tc>
                                  <w:tc>
                                    <w:tcPr>
                                      <w:tcW w:w="349" w:type="dxa"/>
                                    </w:tcPr>
                                    <w:p w14:paraId="57326F2A" w14:textId="77777777" w:rsidR="00170724" w:rsidRDefault="00170724" w:rsidP="00656DB7"/>
                                  </w:tc>
                                  <w:tc>
                                    <w:tcPr>
                                      <w:tcW w:w="349" w:type="dxa"/>
                                    </w:tcPr>
                                    <w:p w14:paraId="44DF873B" w14:textId="77777777" w:rsidR="00170724" w:rsidRDefault="00170724" w:rsidP="00656DB7"/>
                                  </w:tc>
                                  <w:tc>
                                    <w:tcPr>
                                      <w:tcW w:w="349" w:type="dxa"/>
                                    </w:tcPr>
                                    <w:p w14:paraId="4E53CEA1" w14:textId="77777777" w:rsidR="00170724" w:rsidRDefault="00170724" w:rsidP="00656DB7"/>
                                  </w:tc>
                                  <w:tc>
                                    <w:tcPr>
                                      <w:tcW w:w="349" w:type="dxa"/>
                                    </w:tcPr>
                                    <w:p w14:paraId="002ADB6C" w14:textId="77777777" w:rsidR="00170724" w:rsidRDefault="00170724" w:rsidP="00656DB7"/>
                                  </w:tc>
                                  <w:tc>
                                    <w:tcPr>
                                      <w:tcW w:w="349" w:type="dxa"/>
                                    </w:tcPr>
                                    <w:p w14:paraId="0730650D" w14:textId="77777777" w:rsidR="00170724" w:rsidRDefault="00170724" w:rsidP="00656DB7"/>
                                  </w:tc>
                                  <w:tc>
                                    <w:tcPr>
                                      <w:tcW w:w="349" w:type="dxa"/>
                                    </w:tcPr>
                                    <w:p w14:paraId="66A15AA5" w14:textId="77777777" w:rsidR="00170724" w:rsidRDefault="00170724" w:rsidP="00656DB7"/>
                                  </w:tc>
                                  <w:tc>
                                    <w:tcPr>
                                      <w:tcW w:w="349" w:type="dxa"/>
                                    </w:tcPr>
                                    <w:p w14:paraId="63244477" w14:textId="77777777" w:rsidR="00170724" w:rsidRDefault="00170724" w:rsidP="00656DB7"/>
                                  </w:tc>
                                  <w:tc>
                                    <w:tcPr>
                                      <w:tcW w:w="349" w:type="dxa"/>
                                    </w:tcPr>
                                    <w:p w14:paraId="0163719C" w14:textId="77777777" w:rsidR="00170724" w:rsidRDefault="00170724" w:rsidP="00656DB7"/>
                                  </w:tc>
                                  <w:tc>
                                    <w:tcPr>
                                      <w:tcW w:w="349" w:type="dxa"/>
                                    </w:tcPr>
                                    <w:p w14:paraId="5F0A221F" w14:textId="77777777" w:rsidR="00170724" w:rsidRDefault="00170724" w:rsidP="00656DB7"/>
                                  </w:tc>
                                </w:tr>
                              </w:tbl>
                              <w:p w14:paraId="48BC5025" w14:textId="77777777" w:rsidR="00170724" w:rsidRDefault="001707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 name="Group 118"/>
                          <wpg:cNvGrpSpPr/>
                          <wpg:grpSpPr>
                            <a:xfrm rot="17485692">
                              <a:off x="1690688" y="819150"/>
                              <a:ext cx="323850" cy="219075"/>
                              <a:chOff x="0" y="0"/>
                              <a:chExt cx="323850" cy="219075"/>
                            </a:xfrm>
                          </wpg:grpSpPr>
                          <wps:wsp>
                            <wps:cNvPr id="115" name="Oval 115"/>
                            <wps:cNvSpPr/>
                            <wps:spPr>
                              <a:xfrm>
                                <a:off x="104775" y="0"/>
                                <a:ext cx="114300" cy="219075"/>
                              </a:xfrm>
                              <a:prstGeom prst="ellipse">
                                <a:avLst/>
                              </a:prstGeom>
                              <a:gradFill>
                                <a:gsLst>
                                  <a:gs pos="78500">
                                    <a:schemeClr val="tx1"/>
                                  </a:gs>
                                  <a:gs pos="64000">
                                    <a:schemeClr val="accent1">
                                      <a:lumMod val="45000"/>
                                      <a:lumOff val="55000"/>
                                    </a:schemeClr>
                                  </a:gs>
                                  <a:gs pos="50000">
                                    <a:srgbClr val="FCDD9C"/>
                                  </a:gs>
                                  <a:gs pos="18000">
                                    <a:schemeClr val="accent1">
                                      <a:lumMod val="60000"/>
                                      <a:lumOff val="40000"/>
                                    </a:schemeClr>
                                  </a:gs>
                                  <a:gs pos="36000">
                                    <a:schemeClr val="tx1"/>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0"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61925"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 name="Elbow Connector 119"/>
                          <wps:cNvCnPr/>
                          <wps:spPr>
                            <a:xfrm>
                              <a:off x="1943100" y="904875"/>
                              <a:ext cx="898246" cy="816742"/>
                            </a:xfrm>
                            <a:prstGeom prst="bentConnector3">
                              <a:avLst>
                                <a:gd name="adj1" fmla="val 4288"/>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132" name="Group 132"/>
                          <wpg:cNvGrpSpPr/>
                          <wpg:grpSpPr>
                            <a:xfrm>
                              <a:off x="695325" y="733425"/>
                              <a:ext cx="347366" cy="375941"/>
                              <a:chOff x="0" y="0"/>
                              <a:chExt cx="347366" cy="375941"/>
                            </a:xfrm>
                          </wpg:grpSpPr>
                          <wpg:grpSp>
                            <wpg:cNvPr id="131" name="Group 131"/>
                            <wpg:cNvGrpSpPr/>
                            <wpg:grpSpPr>
                              <a:xfrm>
                                <a:off x="0" y="0"/>
                                <a:ext cx="347366" cy="375941"/>
                                <a:chOff x="0" y="0"/>
                                <a:chExt cx="347366" cy="375941"/>
                              </a:xfrm>
                            </wpg:grpSpPr>
                            <wpg:grpSp>
                              <wpg:cNvPr id="125" name="Group 125"/>
                              <wpg:cNvGrpSpPr/>
                              <wpg:grpSpPr>
                                <a:xfrm>
                                  <a:off x="0" y="0"/>
                                  <a:ext cx="347366" cy="356891"/>
                                  <a:chOff x="0" y="0"/>
                                  <a:chExt cx="347366" cy="356891"/>
                                </a:xfrm>
                              </wpg:grpSpPr>
                              <wps:wsp>
                                <wps:cNvPr id="121" name="Oval 121"/>
                                <wps:cNvSpPr/>
                                <wps:spPr>
                                  <a:xfrm>
                                    <a:off x="145108" y="0"/>
                                    <a:ext cx="57150" cy="175916"/>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 name="Group 126"/>
                              <wpg:cNvGrpSpPr/>
                              <wpg:grpSpPr>
                                <a:xfrm rot="2697860">
                                  <a:off x="0" y="19050"/>
                                  <a:ext cx="347366" cy="356891"/>
                                  <a:chOff x="0" y="0"/>
                                  <a:chExt cx="347366" cy="356891"/>
                                </a:xfrm>
                              </wpg:grpSpPr>
                              <wps:wsp>
                                <wps:cNvPr id="127" name="Oval 127"/>
                                <wps:cNvSpPr/>
                                <wps:spPr>
                                  <a:xfrm>
                                    <a:off x="145108" y="0"/>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Oval 128"/>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Oval 130"/>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0" name="Oval 120"/>
                            <wps:cNvSpPr/>
                            <wps:spPr>
                              <a:xfrm>
                                <a:off x="123825" y="133350"/>
                                <a:ext cx="104775" cy="104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0" name="Group 140"/>
                          <wpg:cNvGrpSpPr/>
                          <wpg:grpSpPr>
                            <a:xfrm>
                              <a:off x="2762250" y="47625"/>
                              <a:ext cx="185701" cy="2123633"/>
                              <a:chOff x="0" y="0"/>
                              <a:chExt cx="185738" cy="2124075"/>
                            </a:xfrm>
                          </wpg:grpSpPr>
                          <wps:wsp>
                            <wps:cNvPr id="133" name="Rectangle 133"/>
                            <wps:cNvSpPr/>
                            <wps:spPr>
                              <a:xfrm>
                                <a:off x="0" y="0"/>
                                <a:ext cx="180975" cy="212407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0" y="304800"/>
                                <a:ext cx="1809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952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4763" y="197167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Isosceles Triangle 137"/>
                            <wps:cNvSpPr/>
                            <wps:spPr>
                              <a:xfrm>
                                <a:off x="23813" y="38100"/>
                                <a:ext cx="135731"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Isosceles Triangle 138"/>
                            <wps:cNvSpPr/>
                            <wps:spPr>
                              <a:xfrm flipV="1">
                                <a:off x="33338" y="2019300"/>
                                <a:ext cx="13525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Rectangle 142"/>
                          <wps:cNvSpPr/>
                          <wps:spPr>
                            <a:xfrm rot="5400000">
                              <a:off x="1295400" y="976313"/>
                              <a:ext cx="180340" cy="2556510"/>
                            </a:xfrm>
                            <a:prstGeom prst="rect">
                              <a:avLst/>
                            </a:prstGeom>
                            <a:solidFill>
                              <a:sysClr val="window" lastClr="FFFFFF">
                                <a:lumMod val="75000"/>
                              </a:sys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rot="5400000">
                              <a:off x="2071687" y="2057401"/>
                              <a:ext cx="180627" cy="399971"/>
                            </a:xfrm>
                            <a:prstGeom prst="rect">
                              <a:avLst/>
                            </a:prstGeom>
                            <a:solidFill>
                              <a:srgbClr val="F8B323"/>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rot="5400000">
                              <a:off x="2605087" y="2181226"/>
                              <a:ext cx="180302" cy="152370"/>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rot="5400000">
                              <a:off x="95250" y="2181226"/>
                              <a:ext cx="180340" cy="151765"/>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Isosceles Triangle 146"/>
                          <wps:cNvSpPr/>
                          <wps:spPr>
                            <a:xfrm rot="5400000">
                              <a:off x="2638425" y="2219325"/>
                              <a:ext cx="135227" cy="7618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Isosceles Triangle 147"/>
                          <wps:cNvSpPr/>
                          <wps:spPr>
                            <a:xfrm rot="5400000" flipV="1">
                              <a:off x="109538" y="2224088"/>
                              <a:ext cx="134620" cy="7556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rot="5400000">
                              <a:off x="2757488" y="2166938"/>
                              <a:ext cx="188874" cy="172048"/>
                            </a:xfrm>
                            <a:prstGeom prst="rect">
                              <a:avLst/>
                            </a:prstGeom>
                            <a:solidFill>
                              <a:schemeClr val="accent1">
                                <a:lumMod val="75000"/>
                              </a:scheme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ext Box 151"/>
                          <wps:cNvSpPr txBox="1"/>
                          <wps:spPr>
                            <a:xfrm>
                              <a:off x="109538" y="2352675"/>
                              <a:ext cx="2829561" cy="4476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ECF8D0" w14:textId="568F7D7A" w:rsidR="00170724" w:rsidRPr="00727BFF" w:rsidRDefault="00170724">
                                <w:pPr>
                                  <w:rPr>
                                    <w:ins w:id="608" w:author="Alex Lorimer" w:date="2016-01-19T20:30:00Z"/>
                                    <w:color w:val="FFFFFF" w:themeColor="background1"/>
                                    <w:rPrChange w:id="609" w:author="Alex Lorimer" w:date="2016-01-19T20:49:00Z">
                                      <w:rPr>
                                        <w:ins w:id="610" w:author="Alex Lorimer" w:date="2016-01-19T20:30:00Z"/>
                                      </w:rPr>
                                    </w:rPrChange>
                                  </w:rPr>
                                </w:pPr>
                                <w:ins w:id="611" w:author="Alex Lorimer" w:date="2016-01-19T20:28:00Z">
                                  <w:r w:rsidRPr="00727BFF">
                                    <w:rPr>
                                      <w:color w:val="FFFFFF" w:themeColor="background1"/>
                                      <w:rPrChange w:id="612" w:author="Alex Lorimer" w:date="2016-01-19T20:49:00Z">
                                        <w:rPr/>
                                      </w:rPrChange>
                                    </w:rPr>
                                    <w:t>setBeeDest(</w:t>
                                  </w:r>
                                </w:ins>
                                <w:ins w:id="613" w:author="Alex Lorimer" w:date="2016-01-20T07:52:00Z">
                                  <w:r>
                                    <w:rPr>
                                      <w:color w:val="FFFFFF" w:themeColor="background1"/>
                                    </w:rPr>
                                    <w:t xml:space="preserve">bee[4], </w:t>
                                  </w:r>
                                </w:ins>
                                <w:ins w:id="614" w:author="Alex Lorimer" w:date="2016-01-19T20:28:00Z">
                                  <w:r w:rsidRPr="00727BFF">
                                    <w:rPr>
                                      <w:color w:val="FFFFFF" w:themeColor="background1"/>
                                      <w:rPrChange w:id="615" w:author="Alex Lorimer" w:date="2016-01-19T20:49:00Z">
                                        <w:rPr/>
                                      </w:rPrChange>
                                    </w:rPr>
                                    <w:t>3</w:t>
                                  </w:r>
                                </w:ins>
                                <w:ins w:id="616" w:author="Alex Lorimer" w:date="2016-01-19T20:30:00Z">
                                  <w:r w:rsidRPr="00727BFF">
                                    <w:rPr>
                                      <w:color w:val="FFFFFF" w:themeColor="background1"/>
                                      <w:rPrChange w:id="617" w:author="Alex Lorimer" w:date="2016-01-19T20:49:00Z">
                                        <w:rPr/>
                                      </w:rPrChange>
                                    </w:rPr>
                                    <w:t>0</w:t>
                                  </w:r>
                                </w:ins>
                                <w:ins w:id="618" w:author="Alex Lorimer" w:date="2016-01-19T20:28:00Z">
                                  <w:r w:rsidRPr="00727BFF">
                                    <w:rPr>
                                      <w:color w:val="FFFFFF" w:themeColor="background1"/>
                                      <w:rPrChange w:id="619" w:author="Alex Lorimer" w:date="2016-01-19T20:49:00Z">
                                        <w:rPr/>
                                      </w:rPrChange>
                                    </w:rPr>
                                    <w:t xml:space="preserve">, </w:t>
                                  </w:r>
                                </w:ins>
                                <w:ins w:id="620" w:author="Alex Lorimer" w:date="2016-01-19T20:30:00Z">
                                  <w:r w:rsidRPr="00727BFF">
                                    <w:rPr>
                                      <w:color w:val="FFFFFF" w:themeColor="background1"/>
                                      <w:rPrChange w:id="621" w:author="Alex Lorimer" w:date="2016-01-19T20:49:00Z">
                                        <w:rPr/>
                                      </w:rPrChange>
                                    </w:rPr>
                                    <w:t>9);</w:t>
                                  </w:r>
                                </w:ins>
                              </w:p>
                              <w:p w14:paraId="3FC92F94" w14:textId="7E98D6E5" w:rsidR="00170724" w:rsidRPr="00727BFF" w:rsidRDefault="00170724">
                                <w:pPr>
                                  <w:rPr>
                                    <w:color w:val="FFFFFF" w:themeColor="background1"/>
                                    <w:rPrChange w:id="622" w:author="Alex Lorimer" w:date="2016-01-19T20:49:00Z">
                                      <w:rPr/>
                                    </w:rPrChange>
                                  </w:rPr>
                                </w:pPr>
                                <w:ins w:id="623" w:author="Alex Lorimer" w:date="2016-01-19T20:30:00Z">
                                  <w:r w:rsidRPr="00727BFF">
                                    <w:rPr>
                                      <w:color w:val="FFFFFF" w:themeColor="background1"/>
                                      <w:rPrChange w:id="624" w:author="Alex Lorimer" w:date="2016-01-19T20:49:00Z">
                                        <w:rPr/>
                                      </w:rPrChange>
                                    </w:rPr>
                                    <w:t>harvestFlo</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Down Arrow 154"/>
                        <wps:cNvSpPr/>
                        <wps:spPr>
                          <a:xfrm rot="8482364">
                            <a:off x="1752600" y="2295525"/>
                            <a:ext cx="158115" cy="189865"/>
                          </a:xfrm>
                          <a:prstGeom prst="downArrow">
                            <a:avLst>
                              <a:gd name="adj1" fmla="val 50000"/>
                              <a:gd name="adj2" fmla="val 91502"/>
                            </a:avLst>
                          </a:prstGeom>
                          <a:solidFill>
                            <a:schemeClr val="tx1">
                              <a:lumMod val="95000"/>
                              <a:lumOff val="5000"/>
                            </a:schemeClr>
                          </a:solidFill>
                          <a:ln w="12700" cap="flat" cmpd="sng" algn="in">
                            <a:solidFill>
                              <a:schemeClr val="bg1"/>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3CE92" id="Group_x0020_157" o:spid="_x0000_s1061" style="position:absolute;left:0;text-align:left;margin-left:232.5pt;margin-top:.85pt;width:232.1pt;height:220.5pt;z-index:251625502" coordsize="2947670,2800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">
                <v:group id="Group_x0020_153" o:spid="_x0000_s1062" style="position:absolute;width:2947670;height:2800350" coordsize="2947951,28003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ilKzbDAAAA3AAAAA8A&#10;AAAAAAAAAAAAAAAAqQIAAGRycy9kb3ducmV2LnhtbFBLBQYAAAAABAAEAPoAAACZAwAAAAA=&#10;">
                  <v:shape id="Text_x0020_Box_x0020_113" o:spid="_x0000_s1063" type="#_x0000_t202" style="position:absolute;width:2838450;height:2657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CfIhwgAA&#10;ANwAAAAPAAAAZHJzL2Rvd25yZXYueG1sRE9La8JAEL4X/A/LCN7qxgdFUlcJiii2ID4uvQ3ZaRKa&#10;nQ3ZUeO/dwuF3ubje8582bla3agNlWcDo2ECijj3tuLCwOW8eZ2BCoJssfZMBh4UYLnovcwxtf7O&#10;R7qdpFAxhEOKBkqRJtU65CU5DEPfEEfu27cOJcK20LbFewx3tR4nyZt2WHFsKLGhVUn5z+nqDOyn&#10;X7ieyAc9hLtDlm1nzTR8GjPod9k7KKFO/sV/7p2N80cT+H0mXq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4J8iHCAAAA3AAAAA8AAAAAAAAAAAAAAAAAlwIAAGRycy9kb3du&#10;cmV2LnhtbFBLBQYAAAAABAAEAPUAAACGAwAAAAA=&#10;" fillcolor="white [3201]" strokecolor="white [3212]" strokeweight=".5pt">
                    <v:textbox>
                      <w:txbxContent>
                        <w:tbl>
                          <w:tblPr>
                            <w:tblStyle w:val="TableGrid"/>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170724" w14:paraId="3ADECB02" w14:textId="5DE60456" w:rsidTr="00656DB7">
                            <w:trPr>
                              <w:trHeight w:val="300"/>
                            </w:trPr>
                            <w:tc>
                              <w:tcPr>
                                <w:tcW w:w="347" w:type="dxa"/>
                              </w:tcPr>
                              <w:p w14:paraId="5D85E8F0" w14:textId="77777777" w:rsidR="00170724" w:rsidRDefault="00170724" w:rsidP="00656DB7"/>
                            </w:tc>
                            <w:tc>
                              <w:tcPr>
                                <w:tcW w:w="347" w:type="dxa"/>
                              </w:tcPr>
                              <w:p w14:paraId="75463A98" w14:textId="77777777" w:rsidR="00170724" w:rsidRDefault="00170724" w:rsidP="00656DB7"/>
                            </w:tc>
                            <w:tc>
                              <w:tcPr>
                                <w:tcW w:w="347" w:type="dxa"/>
                              </w:tcPr>
                              <w:p w14:paraId="2242D048" w14:textId="77777777" w:rsidR="00170724" w:rsidRDefault="00170724" w:rsidP="00656DB7"/>
                            </w:tc>
                            <w:tc>
                              <w:tcPr>
                                <w:tcW w:w="349" w:type="dxa"/>
                              </w:tcPr>
                              <w:p w14:paraId="783D25C1" w14:textId="77777777" w:rsidR="00170724" w:rsidRDefault="00170724" w:rsidP="00656DB7"/>
                            </w:tc>
                            <w:tc>
                              <w:tcPr>
                                <w:tcW w:w="349" w:type="dxa"/>
                              </w:tcPr>
                              <w:p w14:paraId="5CDE67E1" w14:textId="77777777" w:rsidR="00170724" w:rsidRDefault="00170724" w:rsidP="00656DB7"/>
                            </w:tc>
                            <w:tc>
                              <w:tcPr>
                                <w:tcW w:w="349" w:type="dxa"/>
                              </w:tcPr>
                              <w:p w14:paraId="5B440BDD" w14:textId="77777777" w:rsidR="00170724" w:rsidRDefault="00170724" w:rsidP="00656DB7"/>
                            </w:tc>
                            <w:tc>
                              <w:tcPr>
                                <w:tcW w:w="349" w:type="dxa"/>
                              </w:tcPr>
                              <w:p w14:paraId="5C87F10E" w14:textId="77777777" w:rsidR="00170724" w:rsidRDefault="00170724" w:rsidP="00656DB7"/>
                            </w:tc>
                            <w:tc>
                              <w:tcPr>
                                <w:tcW w:w="349" w:type="dxa"/>
                              </w:tcPr>
                              <w:p w14:paraId="663782C5" w14:textId="77777777" w:rsidR="00170724" w:rsidRDefault="00170724" w:rsidP="00656DB7"/>
                            </w:tc>
                            <w:tc>
                              <w:tcPr>
                                <w:tcW w:w="349" w:type="dxa"/>
                              </w:tcPr>
                              <w:p w14:paraId="7AA0B3DA" w14:textId="77777777" w:rsidR="00170724" w:rsidRDefault="00170724" w:rsidP="00656DB7"/>
                            </w:tc>
                            <w:tc>
                              <w:tcPr>
                                <w:tcW w:w="349" w:type="dxa"/>
                              </w:tcPr>
                              <w:p w14:paraId="0220AECE" w14:textId="77777777" w:rsidR="00170724" w:rsidRDefault="00170724" w:rsidP="00656DB7"/>
                            </w:tc>
                            <w:tc>
                              <w:tcPr>
                                <w:tcW w:w="349" w:type="dxa"/>
                              </w:tcPr>
                              <w:p w14:paraId="5C415040" w14:textId="77777777" w:rsidR="00170724" w:rsidRDefault="00170724" w:rsidP="00656DB7"/>
                            </w:tc>
                            <w:tc>
                              <w:tcPr>
                                <w:tcW w:w="349" w:type="dxa"/>
                              </w:tcPr>
                              <w:p w14:paraId="50B08E80" w14:textId="77777777" w:rsidR="00170724" w:rsidRDefault="00170724" w:rsidP="00656DB7"/>
                            </w:tc>
                            <w:tc>
                              <w:tcPr>
                                <w:tcW w:w="349" w:type="dxa"/>
                              </w:tcPr>
                              <w:p w14:paraId="2057A9E1" w14:textId="77777777" w:rsidR="00170724" w:rsidRDefault="00170724" w:rsidP="00656DB7"/>
                            </w:tc>
                          </w:tr>
                          <w:tr w:rsidR="00170724" w14:paraId="13D658B9" w14:textId="7D348A86" w:rsidTr="00656DB7">
                            <w:trPr>
                              <w:trHeight w:val="282"/>
                            </w:trPr>
                            <w:tc>
                              <w:tcPr>
                                <w:tcW w:w="347" w:type="dxa"/>
                              </w:tcPr>
                              <w:p w14:paraId="101EF216" w14:textId="77777777" w:rsidR="00170724" w:rsidRDefault="00170724" w:rsidP="00656DB7"/>
                            </w:tc>
                            <w:tc>
                              <w:tcPr>
                                <w:tcW w:w="347" w:type="dxa"/>
                              </w:tcPr>
                              <w:p w14:paraId="0E39DEC2" w14:textId="77777777" w:rsidR="00170724" w:rsidRDefault="00170724" w:rsidP="00656DB7"/>
                            </w:tc>
                            <w:tc>
                              <w:tcPr>
                                <w:tcW w:w="347" w:type="dxa"/>
                              </w:tcPr>
                              <w:p w14:paraId="5D2364C2" w14:textId="77777777" w:rsidR="00170724" w:rsidRDefault="00170724" w:rsidP="00656DB7"/>
                            </w:tc>
                            <w:tc>
                              <w:tcPr>
                                <w:tcW w:w="349" w:type="dxa"/>
                              </w:tcPr>
                              <w:p w14:paraId="31DD4DBB" w14:textId="77777777" w:rsidR="00170724" w:rsidRDefault="00170724" w:rsidP="00656DB7"/>
                            </w:tc>
                            <w:tc>
                              <w:tcPr>
                                <w:tcW w:w="349" w:type="dxa"/>
                              </w:tcPr>
                              <w:p w14:paraId="11FBBDF4" w14:textId="77777777" w:rsidR="00170724" w:rsidRDefault="00170724" w:rsidP="00656DB7"/>
                            </w:tc>
                            <w:tc>
                              <w:tcPr>
                                <w:tcW w:w="349" w:type="dxa"/>
                              </w:tcPr>
                              <w:p w14:paraId="01B2E3E8" w14:textId="77777777" w:rsidR="00170724" w:rsidRDefault="00170724" w:rsidP="00656DB7"/>
                            </w:tc>
                            <w:tc>
                              <w:tcPr>
                                <w:tcW w:w="349" w:type="dxa"/>
                              </w:tcPr>
                              <w:p w14:paraId="46DDD97A" w14:textId="77777777" w:rsidR="00170724" w:rsidRDefault="00170724" w:rsidP="00656DB7"/>
                            </w:tc>
                            <w:tc>
                              <w:tcPr>
                                <w:tcW w:w="349" w:type="dxa"/>
                              </w:tcPr>
                              <w:p w14:paraId="47ECFEE1" w14:textId="77777777" w:rsidR="00170724" w:rsidRDefault="00170724" w:rsidP="00656DB7"/>
                            </w:tc>
                            <w:tc>
                              <w:tcPr>
                                <w:tcW w:w="349" w:type="dxa"/>
                              </w:tcPr>
                              <w:p w14:paraId="69FADB3F" w14:textId="77777777" w:rsidR="00170724" w:rsidRDefault="00170724" w:rsidP="00656DB7"/>
                            </w:tc>
                            <w:tc>
                              <w:tcPr>
                                <w:tcW w:w="349" w:type="dxa"/>
                              </w:tcPr>
                              <w:p w14:paraId="57B9F419" w14:textId="77777777" w:rsidR="00170724" w:rsidRDefault="00170724" w:rsidP="00656DB7"/>
                            </w:tc>
                            <w:tc>
                              <w:tcPr>
                                <w:tcW w:w="349" w:type="dxa"/>
                              </w:tcPr>
                              <w:p w14:paraId="63B3238C" w14:textId="77777777" w:rsidR="00170724" w:rsidRDefault="00170724" w:rsidP="00656DB7"/>
                            </w:tc>
                            <w:tc>
                              <w:tcPr>
                                <w:tcW w:w="349" w:type="dxa"/>
                              </w:tcPr>
                              <w:p w14:paraId="6A67AF36" w14:textId="77777777" w:rsidR="00170724" w:rsidRDefault="00170724" w:rsidP="00656DB7"/>
                            </w:tc>
                            <w:tc>
                              <w:tcPr>
                                <w:tcW w:w="349" w:type="dxa"/>
                              </w:tcPr>
                              <w:p w14:paraId="26B9A667" w14:textId="77777777" w:rsidR="00170724" w:rsidRDefault="00170724" w:rsidP="00656DB7"/>
                            </w:tc>
                          </w:tr>
                          <w:tr w:rsidR="00170724" w14:paraId="2469AB17" w14:textId="05C125BE" w:rsidTr="00656DB7">
                            <w:trPr>
                              <w:trHeight w:val="300"/>
                            </w:trPr>
                            <w:tc>
                              <w:tcPr>
                                <w:tcW w:w="347" w:type="dxa"/>
                              </w:tcPr>
                              <w:p w14:paraId="21166B6E" w14:textId="77777777" w:rsidR="00170724" w:rsidRDefault="00170724" w:rsidP="00656DB7"/>
                            </w:tc>
                            <w:tc>
                              <w:tcPr>
                                <w:tcW w:w="347" w:type="dxa"/>
                              </w:tcPr>
                              <w:p w14:paraId="7424139B" w14:textId="77777777" w:rsidR="00170724" w:rsidRDefault="00170724" w:rsidP="00656DB7"/>
                            </w:tc>
                            <w:tc>
                              <w:tcPr>
                                <w:tcW w:w="347" w:type="dxa"/>
                              </w:tcPr>
                              <w:p w14:paraId="27110770" w14:textId="77777777" w:rsidR="00170724" w:rsidRDefault="00170724" w:rsidP="00656DB7"/>
                            </w:tc>
                            <w:tc>
                              <w:tcPr>
                                <w:tcW w:w="349" w:type="dxa"/>
                              </w:tcPr>
                              <w:p w14:paraId="53571D57" w14:textId="77777777" w:rsidR="00170724" w:rsidRDefault="00170724" w:rsidP="00656DB7"/>
                            </w:tc>
                            <w:tc>
                              <w:tcPr>
                                <w:tcW w:w="349" w:type="dxa"/>
                              </w:tcPr>
                              <w:p w14:paraId="500D81A6" w14:textId="77777777" w:rsidR="00170724" w:rsidRDefault="00170724" w:rsidP="00656DB7"/>
                            </w:tc>
                            <w:tc>
                              <w:tcPr>
                                <w:tcW w:w="349" w:type="dxa"/>
                              </w:tcPr>
                              <w:p w14:paraId="31339E7D" w14:textId="77777777" w:rsidR="00170724" w:rsidRDefault="00170724" w:rsidP="00656DB7"/>
                            </w:tc>
                            <w:tc>
                              <w:tcPr>
                                <w:tcW w:w="349" w:type="dxa"/>
                              </w:tcPr>
                              <w:p w14:paraId="2453EB71" w14:textId="77777777" w:rsidR="00170724" w:rsidRDefault="00170724" w:rsidP="00656DB7"/>
                            </w:tc>
                            <w:tc>
                              <w:tcPr>
                                <w:tcW w:w="349" w:type="dxa"/>
                              </w:tcPr>
                              <w:p w14:paraId="427C1336" w14:textId="77777777" w:rsidR="00170724" w:rsidRDefault="00170724" w:rsidP="00656DB7"/>
                            </w:tc>
                            <w:tc>
                              <w:tcPr>
                                <w:tcW w:w="349" w:type="dxa"/>
                              </w:tcPr>
                              <w:p w14:paraId="2CF9CB32" w14:textId="77777777" w:rsidR="00170724" w:rsidRDefault="00170724" w:rsidP="00656DB7"/>
                            </w:tc>
                            <w:tc>
                              <w:tcPr>
                                <w:tcW w:w="349" w:type="dxa"/>
                              </w:tcPr>
                              <w:p w14:paraId="05F50912" w14:textId="77777777" w:rsidR="00170724" w:rsidRDefault="00170724" w:rsidP="00656DB7"/>
                            </w:tc>
                            <w:tc>
                              <w:tcPr>
                                <w:tcW w:w="349" w:type="dxa"/>
                              </w:tcPr>
                              <w:p w14:paraId="5DD19F72" w14:textId="77777777" w:rsidR="00170724" w:rsidRDefault="00170724" w:rsidP="00656DB7"/>
                            </w:tc>
                            <w:tc>
                              <w:tcPr>
                                <w:tcW w:w="349" w:type="dxa"/>
                              </w:tcPr>
                              <w:p w14:paraId="4DDEC5CF" w14:textId="77777777" w:rsidR="00170724" w:rsidRDefault="00170724" w:rsidP="00656DB7"/>
                            </w:tc>
                            <w:tc>
                              <w:tcPr>
                                <w:tcW w:w="349" w:type="dxa"/>
                              </w:tcPr>
                              <w:p w14:paraId="76577787" w14:textId="77777777" w:rsidR="00170724" w:rsidRDefault="00170724" w:rsidP="00656DB7"/>
                            </w:tc>
                          </w:tr>
                          <w:tr w:rsidR="00170724" w14:paraId="5D67283F" w14:textId="0F7D4FD1" w:rsidTr="00656DB7">
                            <w:trPr>
                              <w:trHeight w:val="300"/>
                            </w:trPr>
                            <w:tc>
                              <w:tcPr>
                                <w:tcW w:w="347" w:type="dxa"/>
                              </w:tcPr>
                              <w:p w14:paraId="04D56A00" w14:textId="77777777" w:rsidR="00170724" w:rsidRDefault="00170724" w:rsidP="00656DB7"/>
                            </w:tc>
                            <w:tc>
                              <w:tcPr>
                                <w:tcW w:w="347" w:type="dxa"/>
                              </w:tcPr>
                              <w:p w14:paraId="0A5030E9" w14:textId="77777777" w:rsidR="00170724" w:rsidRDefault="00170724" w:rsidP="00656DB7"/>
                            </w:tc>
                            <w:tc>
                              <w:tcPr>
                                <w:tcW w:w="347" w:type="dxa"/>
                              </w:tcPr>
                              <w:p w14:paraId="417102E2" w14:textId="77777777" w:rsidR="00170724" w:rsidRDefault="00170724" w:rsidP="00656DB7"/>
                            </w:tc>
                            <w:tc>
                              <w:tcPr>
                                <w:tcW w:w="349" w:type="dxa"/>
                              </w:tcPr>
                              <w:p w14:paraId="27886056" w14:textId="77777777" w:rsidR="00170724" w:rsidRDefault="00170724" w:rsidP="00656DB7"/>
                            </w:tc>
                            <w:tc>
                              <w:tcPr>
                                <w:tcW w:w="349" w:type="dxa"/>
                              </w:tcPr>
                              <w:p w14:paraId="35E47A9D" w14:textId="77777777" w:rsidR="00170724" w:rsidRDefault="00170724" w:rsidP="00656DB7"/>
                            </w:tc>
                            <w:tc>
                              <w:tcPr>
                                <w:tcW w:w="349" w:type="dxa"/>
                              </w:tcPr>
                              <w:p w14:paraId="1940BBCB" w14:textId="77777777" w:rsidR="00170724" w:rsidRDefault="00170724" w:rsidP="00656DB7"/>
                            </w:tc>
                            <w:tc>
                              <w:tcPr>
                                <w:tcW w:w="349" w:type="dxa"/>
                              </w:tcPr>
                              <w:p w14:paraId="63711DA8" w14:textId="77777777" w:rsidR="00170724" w:rsidRDefault="00170724" w:rsidP="00656DB7"/>
                            </w:tc>
                            <w:tc>
                              <w:tcPr>
                                <w:tcW w:w="349" w:type="dxa"/>
                              </w:tcPr>
                              <w:p w14:paraId="058B97BE" w14:textId="77777777" w:rsidR="00170724" w:rsidRDefault="00170724" w:rsidP="00656DB7"/>
                            </w:tc>
                            <w:tc>
                              <w:tcPr>
                                <w:tcW w:w="349" w:type="dxa"/>
                              </w:tcPr>
                              <w:p w14:paraId="5749021A" w14:textId="77777777" w:rsidR="00170724" w:rsidRDefault="00170724" w:rsidP="00656DB7"/>
                            </w:tc>
                            <w:tc>
                              <w:tcPr>
                                <w:tcW w:w="349" w:type="dxa"/>
                              </w:tcPr>
                              <w:p w14:paraId="26E2947C" w14:textId="77777777" w:rsidR="00170724" w:rsidRDefault="00170724" w:rsidP="00656DB7"/>
                            </w:tc>
                            <w:tc>
                              <w:tcPr>
                                <w:tcW w:w="349" w:type="dxa"/>
                              </w:tcPr>
                              <w:p w14:paraId="556BC18B" w14:textId="77777777" w:rsidR="00170724" w:rsidRDefault="00170724" w:rsidP="00656DB7"/>
                            </w:tc>
                            <w:tc>
                              <w:tcPr>
                                <w:tcW w:w="349" w:type="dxa"/>
                              </w:tcPr>
                              <w:p w14:paraId="21ECC950" w14:textId="77777777" w:rsidR="00170724" w:rsidRDefault="00170724" w:rsidP="00656DB7"/>
                            </w:tc>
                            <w:tc>
                              <w:tcPr>
                                <w:tcW w:w="349" w:type="dxa"/>
                              </w:tcPr>
                              <w:p w14:paraId="13F3D769" w14:textId="77777777" w:rsidR="00170724" w:rsidRDefault="00170724" w:rsidP="00656DB7"/>
                            </w:tc>
                          </w:tr>
                          <w:tr w:rsidR="00170724" w14:paraId="05ED3C1C" w14:textId="0B3F32F3" w:rsidTr="00656DB7">
                            <w:trPr>
                              <w:trHeight w:val="282"/>
                            </w:trPr>
                            <w:tc>
                              <w:tcPr>
                                <w:tcW w:w="347" w:type="dxa"/>
                              </w:tcPr>
                              <w:p w14:paraId="597FD280" w14:textId="77777777" w:rsidR="00170724" w:rsidRDefault="00170724" w:rsidP="00656DB7"/>
                            </w:tc>
                            <w:tc>
                              <w:tcPr>
                                <w:tcW w:w="347" w:type="dxa"/>
                              </w:tcPr>
                              <w:p w14:paraId="17BB5BA2" w14:textId="77777777" w:rsidR="00170724" w:rsidRDefault="00170724" w:rsidP="00656DB7"/>
                            </w:tc>
                            <w:tc>
                              <w:tcPr>
                                <w:tcW w:w="347" w:type="dxa"/>
                              </w:tcPr>
                              <w:p w14:paraId="09B7153F" w14:textId="77777777" w:rsidR="00170724" w:rsidRDefault="00170724" w:rsidP="00656DB7"/>
                            </w:tc>
                            <w:tc>
                              <w:tcPr>
                                <w:tcW w:w="349" w:type="dxa"/>
                              </w:tcPr>
                              <w:p w14:paraId="4FB6B8A0" w14:textId="77777777" w:rsidR="00170724" w:rsidRDefault="00170724" w:rsidP="00656DB7"/>
                            </w:tc>
                            <w:tc>
                              <w:tcPr>
                                <w:tcW w:w="349" w:type="dxa"/>
                              </w:tcPr>
                              <w:p w14:paraId="2FD5A872" w14:textId="77777777" w:rsidR="00170724" w:rsidRDefault="00170724" w:rsidP="00656DB7"/>
                            </w:tc>
                            <w:tc>
                              <w:tcPr>
                                <w:tcW w:w="349" w:type="dxa"/>
                              </w:tcPr>
                              <w:p w14:paraId="32ABDA7B" w14:textId="77777777" w:rsidR="00170724" w:rsidRDefault="00170724" w:rsidP="00656DB7"/>
                            </w:tc>
                            <w:tc>
                              <w:tcPr>
                                <w:tcW w:w="349" w:type="dxa"/>
                              </w:tcPr>
                              <w:p w14:paraId="05E97BF3" w14:textId="77777777" w:rsidR="00170724" w:rsidRDefault="00170724" w:rsidP="00656DB7"/>
                            </w:tc>
                            <w:tc>
                              <w:tcPr>
                                <w:tcW w:w="349" w:type="dxa"/>
                              </w:tcPr>
                              <w:p w14:paraId="6944D5E4" w14:textId="77777777" w:rsidR="00170724" w:rsidRDefault="00170724" w:rsidP="00656DB7"/>
                            </w:tc>
                            <w:tc>
                              <w:tcPr>
                                <w:tcW w:w="349" w:type="dxa"/>
                              </w:tcPr>
                              <w:p w14:paraId="10CE8A03" w14:textId="77777777" w:rsidR="00170724" w:rsidRDefault="00170724" w:rsidP="00656DB7"/>
                            </w:tc>
                            <w:tc>
                              <w:tcPr>
                                <w:tcW w:w="349" w:type="dxa"/>
                              </w:tcPr>
                              <w:p w14:paraId="5E914411" w14:textId="77777777" w:rsidR="00170724" w:rsidRDefault="00170724" w:rsidP="00656DB7"/>
                            </w:tc>
                            <w:tc>
                              <w:tcPr>
                                <w:tcW w:w="349" w:type="dxa"/>
                              </w:tcPr>
                              <w:p w14:paraId="12924D27" w14:textId="77777777" w:rsidR="00170724" w:rsidRDefault="00170724" w:rsidP="00656DB7"/>
                            </w:tc>
                            <w:tc>
                              <w:tcPr>
                                <w:tcW w:w="349" w:type="dxa"/>
                              </w:tcPr>
                              <w:p w14:paraId="11A67F7A" w14:textId="77777777" w:rsidR="00170724" w:rsidRDefault="00170724" w:rsidP="00656DB7"/>
                            </w:tc>
                            <w:tc>
                              <w:tcPr>
                                <w:tcW w:w="349" w:type="dxa"/>
                              </w:tcPr>
                              <w:p w14:paraId="3B75288A" w14:textId="77777777" w:rsidR="00170724" w:rsidRDefault="00170724" w:rsidP="00656DB7"/>
                            </w:tc>
                          </w:tr>
                          <w:tr w:rsidR="00170724" w14:paraId="5EA2E949" w14:textId="1E6AEFF2" w:rsidTr="00656DB7">
                            <w:trPr>
                              <w:trHeight w:val="300"/>
                            </w:trPr>
                            <w:tc>
                              <w:tcPr>
                                <w:tcW w:w="347" w:type="dxa"/>
                              </w:tcPr>
                              <w:p w14:paraId="7927C247" w14:textId="77777777" w:rsidR="00170724" w:rsidRDefault="00170724" w:rsidP="00656DB7"/>
                            </w:tc>
                            <w:tc>
                              <w:tcPr>
                                <w:tcW w:w="347" w:type="dxa"/>
                              </w:tcPr>
                              <w:p w14:paraId="05552245" w14:textId="77777777" w:rsidR="00170724" w:rsidRDefault="00170724" w:rsidP="00656DB7"/>
                            </w:tc>
                            <w:tc>
                              <w:tcPr>
                                <w:tcW w:w="347" w:type="dxa"/>
                              </w:tcPr>
                              <w:p w14:paraId="2E1069F0" w14:textId="77777777" w:rsidR="00170724" w:rsidRDefault="00170724" w:rsidP="00656DB7"/>
                            </w:tc>
                            <w:tc>
                              <w:tcPr>
                                <w:tcW w:w="349" w:type="dxa"/>
                              </w:tcPr>
                              <w:p w14:paraId="46BCF0DB" w14:textId="77777777" w:rsidR="00170724" w:rsidRDefault="00170724" w:rsidP="00656DB7"/>
                            </w:tc>
                            <w:tc>
                              <w:tcPr>
                                <w:tcW w:w="349" w:type="dxa"/>
                              </w:tcPr>
                              <w:p w14:paraId="5970E523" w14:textId="77777777" w:rsidR="00170724" w:rsidRDefault="00170724" w:rsidP="00656DB7"/>
                            </w:tc>
                            <w:tc>
                              <w:tcPr>
                                <w:tcW w:w="349" w:type="dxa"/>
                              </w:tcPr>
                              <w:p w14:paraId="5B1358EA" w14:textId="77777777" w:rsidR="00170724" w:rsidRDefault="00170724" w:rsidP="00656DB7"/>
                            </w:tc>
                            <w:tc>
                              <w:tcPr>
                                <w:tcW w:w="349" w:type="dxa"/>
                              </w:tcPr>
                              <w:p w14:paraId="1046E3C0" w14:textId="77777777" w:rsidR="00170724" w:rsidRDefault="00170724" w:rsidP="00656DB7"/>
                            </w:tc>
                            <w:tc>
                              <w:tcPr>
                                <w:tcW w:w="349" w:type="dxa"/>
                              </w:tcPr>
                              <w:p w14:paraId="0A9BEEF5" w14:textId="77777777" w:rsidR="00170724" w:rsidRDefault="00170724" w:rsidP="00656DB7"/>
                            </w:tc>
                            <w:tc>
                              <w:tcPr>
                                <w:tcW w:w="349" w:type="dxa"/>
                              </w:tcPr>
                              <w:p w14:paraId="1B2AD4F1" w14:textId="77777777" w:rsidR="00170724" w:rsidRDefault="00170724" w:rsidP="00656DB7"/>
                            </w:tc>
                            <w:tc>
                              <w:tcPr>
                                <w:tcW w:w="349" w:type="dxa"/>
                              </w:tcPr>
                              <w:p w14:paraId="5537F445" w14:textId="77777777" w:rsidR="00170724" w:rsidRDefault="00170724" w:rsidP="00656DB7"/>
                            </w:tc>
                            <w:tc>
                              <w:tcPr>
                                <w:tcW w:w="349" w:type="dxa"/>
                              </w:tcPr>
                              <w:p w14:paraId="0783E55E" w14:textId="77777777" w:rsidR="00170724" w:rsidRDefault="00170724" w:rsidP="00656DB7"/>
                            </w:tc>
                            <w:tc>
                              <w:tcPr>
                                <w:tcW w:w="349" w:type="dxa"/>
                              </w:tcPr>
                              <w:p w14:paraId="6A030171" w14:textId="77777777" w:rsidR="00170724" w:rsidRDefault="00170724" w:rsidP="00656DB7"/>
                            </w:tc>
                            <w:tc>
                              <w:tcPr>
                                <w:tcW w:w="349" w:type="dxa"/>
                              </w:tcPr>
                              <w:p w14:paraId="105B3208" w14:textId="77777777" w:rsidR="00170724" w:rsidRDefault="00170724" w:rsidP="00656DB7"/>
                            </w:tc>
                          </w:tr>
                          <w:tr w:rsidR="00170724" w14:paraId="3A3CB72E" w14:textId="5EC5D9E6" w:rsidTr="00656DB7">
                            <w:trPr>
                              <w:trHeight w:val="300"/>
                            </w:trPr>
                            <w:tc>
                              <w:tcPr>
                                <w:tcW w:w="347" w:type="dxa"/>
                              </w:tcPr>
                              <w:p w14:paraId="2ADC76C7" w14:textId="77777777" w:rsidR="00170724" w:rsidRDefault="00170724" w:rsidP="00656DB7"/>
                            </w:tc>
                            <w:tc>
                              <w:tcPr>
                                <w:tcW w:w="347" w:type="dxa"/>
                              </w:tcPr>
                              <w:p w14:paraId="66C5814A" w14:textId="77777777" w:rsidR="00170724" w:rsidRDefault="00170724" w:rsidP="00656DB7"/>
                            </w:tc>
                            <w:tc>
                              <w:tcPr>
                                <w:tcW w:w="347" w:type="dxa"/>
                              </w:tcPr>
                              <w:p w14:paraId="41FDDB49" w14:textId="77777777" w:rsidR="00170724" w:rsidRDefault="00170724" w:rsidP="00656DB7"/>
                            </w:tc>
                            <w:tc>
                              <w:tcPr>
                                <w:tcW w:w="349" w:type="dxa"/>
                              </w:tcPr>
                              <w:p w14:paraId="42D24C79" w14:textId="77777777" w:rsidR="00170724" w:rsidRDefault="00170724" w:rsidP="00656DB7"/>
                            </w:tc>
                            <w:tc>
                              <w:tcPr>
                                <w:tcW w:w="349" w:type="dxa"/>
                              </w:tcPr>
                              <w:p w14:paraId="18CC8657" w14:textId="77777777" w:rsidR="00170724" w:rsidRDefault="00170724" w:rsidP="00656DB7"/>
                            </w:tc>
                            <w:tc>
                              <w:tcPr>
                                <w:tcW w:w="349" w:type="dxa"/>
                              </w:tcPr>
                              <w:p w14:paraId="794A7CE9" w14:textId="77777777" w:rsidR="00170724" w:rsidRDefault="00170724" w:rsidP="00656DB7"/>
                            </w:tc>
                            <w:tc>
                              <w:tcPr>
                                <w:tcW w:w="349" w:type="dxa"/>
                              </w:tcPr>
                              <w:p w14:paraId="39A6F786" w14:textId="77777777" w:rsidR="00170724" w:rsidRDefault="00170724" w:rsidP="00656DB7"/>
                            </w:tc>
                            <w:tc>
                              <w:tcPr>
                                <w:tcW w:w="349" w:type="dxa"/>
                              </w:tcPr>
                              <w:p w14:paraId="55729357" w14:textId="77777777" w:rsidR="00170724" w:rsidRDefault="00170724" w:rsidP="00656DB7"/>
                            </w:tc>
                            <w:tc>
                              <w:tcPr>
                                <w:tcW w:w="349" w:type="dxa"/>
                              </w:tcPr>
                              <w:p w14:paraId="278B4B45" w14:textId="77777777" w:rsidR="00170724" w:rsidRDefault="00170724" w:rsidP="00656DB7"/>
                            </w:tc>
                            <w:tc>
                              <w:tcPr>
                                <w:tcW w:w="349" w:type="dxa"/>
                              </w:tcPr>
                              <w:p w14:paraId="25D367AA" w14:textId="77777777" w:rsidR="00170724" w:rsidRDefault="00170724" w:rsidP="00656DB7"/>
                            </w:tc>
                            <w:tc>
                              <w:tcPr>
                                <w:tcW w:w="349" w:type="dxa"/>
                              </w:tcPr>
                              <w:p w14:paraId="674543C3" w14:textId="77777777" w:rsidR="00170724" w:rsidRDefault="00170724" w:rsidP="00656DB7"/>
                            </w:tc>
                            <w:tc>
                              <w:tcPr>
                                <w:tcW w:w="349" w:type="dxa"/>
                              </w:tcPr>
                              <w:p w14:paraId="67458FAA" w14:textId="77777777" w:rsidR="00170724" w:rsidRDefault="00170724" w:rsidP="00656DB7"/>
                            </w:tc>
                            <w:tc>
                              <w:tcPr>
                                <w:tcW w:w="349" w:type="dxa"/>
                              </w:tcPr>
                              <w:p w14:paraId="72A56850" w14:textId="77777777" w:rsidR="00170724" w:rsidRDefault="00170724" w:rsidP="00656DB7"/>
                            </w:tc>
                          </w:tr>
                          <w:tr w:rsidR="00170724" w14:paraId="7CA1B555" w14:textId="5ACF1FD5" w:rsidTr="00656DB7">
                            <w:trPr>
                              <w:trHeight w:val="282"/>
                            </w:trPr>
                            <w:tc>
                              <w:tcPr>
                                <w:tcW w:w="347" w:type="dxa"/>
                              </w:tcPr>
                              <w:p w14:paraId="464C320F" w14:textId="77777777" w:rsidR="00170724" w:rsidRDefault="00170724" w:rsidP="00656DB7"/>
                            </w:tc>
                            <w:tc>
                              <w:tcPr>
                                <w:tcW w:w="347" w:type="dxa"/>
                              </w:tcPr>
                              <w:p w14:paraId="742934D3" w14:textId="77777777" w:rsidR="00170724" w:rsidRDefault="00170724" w:rsidP="00656DB7"/>
                            </w:tc>
                            <w:tc>
                              <w:tcPr>
                                <w:tcW w:w="347" w:type="dxa"/>
                              </w:tcPr>
                              <w:p w14:paraId="6BDC7883" w14:textId="77777777" w:rsidR="00170724" w:rsidRDefault="00170724" w:rsidP="00656DB7"/>
                            </w:tc>
                            <w:tc>
                              <w:tcPr>
                                <w:tcW w:w="349" w:type="dxa"/>
                              </w:tcPr>
                              <w:p w14:paraId="04082F28" w14:textId="77777777" w:rsidR="00170724" w:rsidRDefault="00170724" w:rsidP="00656DB7"/>
                            </w:tc>
                            <w:tc>
                              <w:tcPr>
                                <w:tcW w:w="349" w:type="dxa"/>
                              </w:tcPr>
                              <w:p w14:paraId="4905C4DB" w14:textId="77777777" w:rsidR="00170724" w:rsidRDefault="00170724" w:rsidP="00656DB7"/>
                            </w:tc>
                            <w:tc>
                              <w:tcPr>
                                <w:tcW w:w="349" w:type="dxa"/>
                              </w:tcPr>
                              <w:p w14:paraId="7D5DEFA7" w14:textId="77777777" w:rsidR="00170724" w:rsidRDefault="00170724" w:rsidP="00656DB7"/>
                            </w:tc>
                            <w:tc>
                              <w:tcPr>
                                <w:tcW w:w="349" w:type="dxa"/>
                              </w:tcPr>
                              <w:p w14:paraId="17BFE1AA" w14:textId="77777777" w:rsidR="00170724" w:rsidRDefault="00170724" w:rsidP="00656DB7"/>
                            </w:tc>
                            <w:tc>
                              <w:tcPr>
                                <w:tcW w:w="349" w:type="dxa"/>
                              </w:tcPr>
                              <w:p w14:paraId="3741044F" w14:textId="77777777" w:rsidR="00170724" w:rsidRDefault="00170724" w:rsidP="00656DB7"/>
                            </w:tc>
                            <w:tc>
                              <w:tcPr>
                                <w:tcW w:w="349" w:type="dxa"/>
                              </w:tcPr>
                              <w:p w14:paraId="544F2476" w14:textId="77777777" w:rsidR="00170724" w:rsidRDefault="00170724" w:rsidP="00656DB7"/>
                            </w:tc>
                            <w:tc>
                              <w:tcPr>
                                <w:tcW w:w="349" w:type="dxa"/>
                              </w:tcPr>
                              <w:p w14:paraId="7B36B3EE" w14:textId="77777777" w:rsidR="00170724" w:rsidRDefault="00170724" w:rsidP="00656DB7"/>
                            </w:tc>
                            <w:tc>
                              <w:tcPr>
                                <w:tcW w:w="349" w:type="dxa"/>
                              </w:tcPr>
                              <w:p w14:paraId="570514A8" w14:textId="77777777" w:rsidR="00170724" w:rsidRDefault="00170724" w:rsidP="00656DB7"/>
                            </w:tc>
                            <w:tc>
                              <w:tcPr>
                                <w:tcW w:w="349" w:type="dxa"/>
                              </w:tcPr>
                              <w:p w14:paraId="78F6488B" w14:textId="77777777" w:rsidR="00170724" w:rsidRDefault="00170724" w:rsidP="00656DB7"/>
                            </w:tc>
                            <w:tc>
                              <w:tcPr>
                                <w:tcW w:w="349" w:type="dxa"/>
                              </w:tcPr>
                              <w:p w14:paraId="1B4A02B2" w14:textId="77777777" w:rsidR="00170724" w:rsidRDefault="00170724" w:rsidP="00656DB7"/>
                            </w:tc>
                          </w:tr>
                          <w:tr w:rsidR="00170724" w14:paraId="1239AFAF" w14:textId="4DB37D35" w:rsidTr="00656DB7">
                            <w:trPr>
                              <w:trHeight w:val="300"/>
                            </w:trPr>
                            <w:tc>
                              <w:tcPr>
                                <w:tcW w:w="347" w:type="dxa"/>
                              </w:tcPr>
                              <w:p w14:paraId="39255994" w14:textId="77777777" w:rsidR="00170724" w:rsidRDefault="00170724" w:rsidP="00656DB7"/>
                            </w:tc>
                            <w:tc>
                              <w:tcPr>
                                <w:tcW w:w="347" w:type="dxa"/>
                              </w:tcPr>
                              <w:p w14:paraId="68EA4CDE" w14:textId="77777777" w:rsidR="00170724" w:rsidRDefault="00170724" w:rsidP="00656DB7"/>
                            </w:tc>
                            <w:tc>
                              <w:tcPr>
                                <w:tcW w:w="347" w:type="dxa"/>
                              </w:tcPr>
                              <w:p w14:paraId="7F93D323" w14:textId="77777777" w:rsidR="00170724" w:rsidRDefault="00170724" w:rsidP="00656DB7"/>
                            </w:tc>
                            <w:tc>
                              <w:tcPr>
                                <w:tcW w:w="349" w:type="dxa"/>
                              </w:tcPr>
                              <w:p w14:paraId="6517D488" w14:textId="77777777" w:rsidR="00170724" w:rsidRDefault="00170724" w:rsidP="00656DB7"/>
                            </w:tc>
                            <w:tc>
                              <w:tcPr>
                                <w:tcW w:w="349" w:type="dxa"/>
                              </w:tcPr>
                              <w:p w14:paraId="5E41581F" w14:textId="77777777" w:rsidR="00170724" w:rsidRDefault="00170724" w:rsidP="00656DB7"/>
                            </w:tc>
                            <w:tc>
                              <w:tcPr>
                                <w:tcW w:w="349" w:type="dxa"/>
                              </w:tcPr>
                              <w:p w14:paraId="0BDE7AA0" w14:textId="77777777" w:rsidR="00170724" w:rsidRDefault="00170724" w:rsidP="00656DB7"/>
                            </w:tc>
                            <w:tc>
                              <w:tcPr>
                                <w:tcW w:w="349" w:type="dxa"/>
                              </w:tcPr>
                              <w:p w14:paraId="71130C09" w14:textId="77777777" w:rsidR="00170724" w:rsidRDefault="00170724" w:rsidP="00656DB7"/>
                            </w:tc>
                            <w:tc>
                              <w:tcPr>
                                <w:tcW w:w="349" w:type="dxa"/>
                              </w:tcPr>
                              <w:p w14:paraId="02C1B327" w14:textId="77777777" w:rsidR="00170724" w:rsidRDefault="00170724" w:rsidP="00656DB7"/>
                            </w:tc>
                            <w:tc>
                              <w:tcPr>
                                <w:tcW w:w="349" w:type="dxa"/>
                              </w:tcPr>
                              <w:p w14:paraId="5C0298A3" w14:textId="77777777" w:rsidR="00170724" w:rsidRDefault="00170724" w:rsidP="00656DB7"/>
                            </w:tc>
                            <w:tc>
                              <w:tcPr>
                                <w:tcW w:w="349" w:type="dxa"/>
                              </w:tcPr>
                              <w:p w14:paraId="6AA68B44" w14:textId="77777777" w:rsidR="00170724" w:rsidRDefault="00170724" w:rsidP="00656DB7"/>
                            </w:tc>
                            <w:tc>
                              <w:tcPr>
                                <w:tcW w:w="349" w:type="dxa"/>
                              </w:tcPr>
                              <w:p w14:paraId="79D74B05" w14:textId="77777777" w:rsidR="00170724" w:rsidRDefault="00170724" w:rsidP="00656DB7"/>
                            </w:tc>
                            <w:tc>
                              <w:tcPr>
                                <w:tcW w:w="349" w:type="dxa"/>
                              </w:tcPr>
                              <w:p w14:paraId="5365E6D1" w14:textId="77777777" w:rsidR="00170724" w:rsidRDefault="00170724" w:rsidP="00656DB7"/>
                            </w:tc>
                            <w:tc>
                              <w:tcPr>
                                <w:tcW w:w="349" w:type="dxa"/>
                              </w:tcPr>
                              <w:p w14:paraId="0754BE44" w14:textId="77777777" w:rsidR="00170724" w:rsidRDefault="00170724" w:rsidP="00656DB7"/>
                            </w:tc>
                          </w:tr>
                          <w:tr w:rsidR="00170724" w14:paraId="779843ED" w14:textId="3E64C898" w:rsidTr="00656DB7">
                            <w:trPr>
                              <w:trHeight w:val="300"/>
                            </w:trPr>
                            <w:tc>
                              <w:tcPr>
                                <w:tcW w:w="347" w:type="dxa"/>
                              </w:tcPr>
                              <w:p w14:paraId="4A158957" w14:textId="77777777" w:rsidR="00170724" w:rsidRDefault="00170724" w:rsidP="00656DB7"/>
                            </w:tc>
                            <w:tc>
                              <w:tcPr>
                                <w:tcW w:w="347" w:type="dxa"/>
                              </w:tcPr>
                              <w:p w14:paraId="3742B45C" w14:textId="77777777" w:rsidR="00170724" w:rsidRDefault="00170724" w:rsidP="00656DB7"/>
                            </w:tc>
                            <w:tc>
                              <w:tcPr>
                                <w:tcW w:w="347" w:type="dxa"/>
                              </w:tcPr>
                              <w:p w14:paraId="150DFA87" w14:textId="77777777" w:rsidR="00170724" w:rsidRDefault="00170724" w:rsidP="00656DB7"/>
                            </w:tc>
                            <w:tc>
                              <w:tcPr>
                                <w:tcW w:w="349" w:type="dxa"/>
                              </w:tcPr>
                              <w:p w14:paraId="5450BCFF" w14:textId="77777777" w:rsidR="00170724" w:rsidRDefault="00170724" w:rsidP="00656DB7"/>
                            </w:tc>
                            <w:tc>
                              <w:tcPr>
                                <w:tcW w:w="349" w:type="dxa"/>
                              </w:tcPr>
                              <w:p w14:paraId="386F6611" w14:textId="77777777" w:rsidR="00170724" w:rsidRDefault="00170724" w:rsidP="00656DB7"/>
                            </w:tc>
                            <w:tc>
                              <w:tcPr>
                                <w:tcW w:w="349" w:type="dxa"/>
                              </w:tcPr>
                              <w:p w14:paraId="24AB7571" w14:textId="77777777" w:rsidR="00170724" w:rsidRDefault="00170724" w:rsidP="00656DB7"/>
                            </w:tc>
                            <w:tc>
                              <w:tcPr>
                                <w:tcW w:w="349" w:type="dxa"/>
                              </w:tcPr>
                              <w:p w14:paraId="60C52CAB" w14:textId="77777777" w:rsidR="00170724" w:rsidRDefault="00170724" w:rsidP="00656DB7"/>
                            </w:tc>
                            <w:tc>
                              <w:tcPr>
                                <w:tcW w:w="349" w:type="dxa"/>
                              </w:tcPr>
                              <w:p w14:paraId="074F73F1" w14:textId="77777777" w:rsidR="00170724" w:rsidRDefault="00170724" w:rsidP="00656DB7"/>
                            </w:tc>
                            <w:tc>
                              <w:tcPr>
                                <w:tcW w:w="349" w:type="dxa"/>
                              </w:tcPr>
                              <w:p w14:paraId="0E1F9389" w14:textId="77777777" w:rsidR="00170724" w:rsidRDefault="00170724" w:rsidP="00656DB7"/>
                            </w:tc>
                            <w:tc>
                              <w:tcPr>
                                <w:tcW w:w="349" w:type="dxa"/>
                              </w:tcPr>
                              <w:p w14:paraId="6C6B9DF9" w14:textId="77777777" w:rsidR="00170724" w:rsidRDefault="00170724" w:rsidP="00656DB7"/>
                            </w:tc>
                            <w:tc>
                              <w:tcPr>
                                <w:tcW w:w="349" w:type="dxa"/>
                              </w:tcPr>
                              <w:p w14:paraId="3B704DDB" w14:textId="77777777" w:rsidR="00170724" w:rsidRDefault="00170724" w:rsidP="00656DB7"/>
                            </w:tc>
                            <w:tc>
                              <w:tcPr>
                                <w:tcW w:w="349" w:type="dxa"/>
                              </w:tcPr>
                              <w:p w14:paraId="5E678DD8" w14:textId="77777777" w:rsidR="00170724" w:rsidRDefault="00170724" w:rsidP="00656DB7"/>
                            </w:tc>
                            <w:tc>
                              <w:tcPr>
                                <w:tcW w:w="349" w:type="dxa"/>
                              </w:tcPr>
                              <w:p w14:paraId="45B975A7" w14:textId="77777777" w:rsidR="00170724" w:rsidRDefault="00170724" w:rsidP="00656DB7"/>
                            </w:tc>
                          </w:tr>
                          <w:tr w:rsidR="00170724" w14:paraId="571F59A0" w14:textId="6AB955FA" w:rsidTr="00656DB7">
                            <w:trPr>
                              <w:trHeight w:val="282"/>
                            </w:trPr>
                            <w:tc>
                              <w:tcPr>
                                <w:tcW w:w="347" w:type="dxa"/>
                              </w:tcPr>
                              <w:p w14:paraId="2772DFA6" w14:textId="77777777" w:rsidR="00170724" w:rsidRDefault="00170724" w:rsidP="00656DB7"/>
                            </w:tc>
                            <w:tc>
                              <w:tcPr>
                                <w:tcW w:w="347" w:type="dxa"/>
                              </w:tcPr>
                              <w:p w14:paraId="7CFAA337" w14:textId="77777777" w:rsidR="00170724" w:rsidRDefault="00170724" w:rsidP="00656DB7"/>
                            </w:tc>
                            <w:tc>
                              <w:tcPr>
                                <w:tcW w:w="347" w:type="dxa"/>
                              </w:tcPr>
                              <w:p w14:paraId="365472DC" w14:textId="77777777" w:rsidR="00170724" w:rsidRDefault="00170724" w:rsidP="00656DB7"/>
                            </w:tc>
                            <w:tc>
                              <w:tcPr>
                                <w:tcW w:w="349" w:type="dxa"/>
                              </w:tcPr>
                              <w:p w14:paraId="60C741C1" w14:textId="77777777" w:rsidR="00170724" w:rsidRDefault="00170724" w:rsidP="00656DB7"/>
                            </w:tc>
                            <w:tc>
                              <w:tcPr>
                                <w:tcW w:w="349" w:type="dxa"/>
                              </w:tcPr>
                              <w:p w14:paraId="57326F2A" w14:textId="77777777" w:rsidR="00170724" w:rsidRDefault="00170724" w:rsidP="00656DB7"/>
                            </w:tc>
                            <w:tc>
                              <w:tcPr>
                                <w:tcW w:w="349" w:type="dxa"/>
                              </w:tcPr>
                              <w:p w14:paraId="44DF873B" w14:textId="77777777" w:rsidR="00170724" w:rsidRDefault="00170724" w:rsidP="00656DB7"/>
                            </w:tc>
                            <w:tc>
                              <w:tcPr>
                                <w:tcW w:w="349" w:type="dxa"/>
                              </w:tcPr>
                              <w:p w14:paraId="4E53CEA1" w14:textId="77777777" w:rsidR="00170724" w:rsidRDefault="00170724" w:rsidP="00656DB7"/>
                            </w:tc>
                            <w:tc>
                              <w:tcPr>
                                <w:tcW w:w="349" w:type="dxa"/>
                              </w:tcPr>
                              <w:p w14:paraId="002ADB6C" w14:textId="77777777" w:rsidR="00170724" w:rsidRDefault="00170724" w:rsidP="00656DB7"/>
                            </w:tc>
                            <w:tc>
                              <w:tcPr>
                                <w:tcW w:w="349" w:type="dxa"/>
                              </w:tcPr>
                              <w:p w14:paraId="0730650D" w14:textId="77777777" w:rsidR="00170724" w:rsidRDefault="00170724" w:rsidP="00656DB7"/>
                            </w:tc>
                            <w:tc>
                              <w:tcPr>
                                <w:tcW w:w="349" w:type="dxa"/>
                              </w:tcPr>
                              <w:p w14:paraId="66A15AA5" w14:textId="77777777" w:rsidR="00170724" w:rsidRDefault="00170724" w:rsidP="00656DB7"/>
                            </w:tc>
                            <w:tc>
                              <w:tcPr>
                                <w:tcW w:w="349" w:type="dxa"/>
                              </w:tcPr>
                              <w:p w14:paraId="63244477" w14:textId="77777777" w:rsidR="00170724" w:rsidRDefault="00170724" w:rsidP="00656DB7"/>
                            </w:tc>
                            <w:tc>
                              <w:tcPr>
                                <w:tcW w:w="349" w:type="dxa"/>
                              </w:tcPr>
                              <w:p w14:paraId="0163719C" w14:textId="77777777" w:rsidR="00170724" w:rsidRDefault="00170724" w:rsidP="00656DB7"/>
                            </w:tc>
                            <w:tc>
                              <w:tcPr>
                                <w:tcW w:w="349" w:type="dxa"/>
                              </w:tcPr>
                              <w:p w14:paraId="5F0A221F" w14:textId="77777777" w:rsidR="00170724" w:rsidRDefault="00170724" w:rsidP="00656DB7"/>
                            </w:tc>
                          </w:tr>
                        </w:tbl>
                        <w:p w14:paraId="48BC5025" w14:textId="77777777" w:rsidR="00170724" w:rsidRDefault="00170724"/>
                      </w:txbxContent>
                    </v:textbox>
                  </v:shape>
                  <v:group id="Group_x0020_118" o:spid="_x0000_s1064" style="position:absolute;left:1690688;top:819150;width:323850;height:219075;rotation:-4493921fd" coordsize="323850,219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rOsLPDAAAA3AAAAA8A&#10;AAAAAAAAAAAAAAAAqQIAAGRycy9kb3ducmV2LnhtbFBLBQYAAAAABAAEAPoAAACZAwAAAAA=&#10;">
                    <v:oval id="Oval_x0020_115" o:spid="_x0000_s1065" style="position:absolute;left:104775;width:114300;height:219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pMPCwQAA&#10;ANwAAAAPAAAAZHJzL2Rvd25yZXYueG1sRE/fa8IwEH4X9j+EG/imqQWLVKPIUBhzDKz1/WjOpqy5&#10;lCZq/e/NYODbfXw/b7UZbCtu1PvGsYLZNAFBXDndcK2gPO0nCxA+IGtsHZOCB3nYrN9GK8y1u/OR&#10;bkWoRQxhn6MCE0KXS+krQxb91HXEkbu43mKIsK+l7vEew20r0yTJpMWGY4PBjj4MVb/F1So408/5&#10;+6vebctDlqV7cywPRZooNX4ftksQgYbwEv+7P3WcP5vD3zPxAr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6TDwsEAAADcAAAADwAAAAAAAAAAAAAAAACXAgAAZHJzL2Rvd25y&#10;ZXYueG1sUEsFBgAAAAAEAAQA9QAAAIUDAAAAAA==&#10;" fillcolor="#fad17a [1940]" strokecolor="#885d04 [1604]" strokeweight="1pt">
                      <v:fill color2="#fde8bd [980]" colors="0 #fbd17b;11796f #fbd17b;23593f black;.5 #fcdd9c;41943f #fcdd9c;51446f black" focus="100%" type="gradient"/>
                    </v:oval>
                    <v:oval id="Oval_x0020_116" o:spid="_x0000_s1066" style="position:absolute;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4729wgAA&#10;ANwAAAAPAAAAZHJzL2Rvd25yZXYueG1sRE/bagIxEH0v+A9hhL5pdoWqrEapgtgigtp+wLAZd7cm&#10;kyWJuv59UxD6Nodznfmys0bcyIfGsYJ8mIEgLp1uuFLw/bUZTEGEiKzROCYFDwqwXPRe5lhod+cj&#10;3U6xEimEQ4EK6hjbQspQ1mQxDF1LnLiz8xZjgr6S2uM9hVsjR1k2lhYbTg01trSuqbycrlbBPn9M&#10;tqufqTGfb7uqPOwufrvOlHrtd+8zEJG6+C9+uj90mp+P4e+ZdIFc/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Xjvb3CAAAA3AAAAA8AAAAAAAAAAAAAAAAAlwIAAGRycy9kb3du&#10;cmV2LnhtbFBLBQYAAAAABAAEAPUAAACGAwAAAAA=&#10;" fillcolor="#f2f2f2 [3052]" strokecolor="#885d04 [1604]" strokeweight="1pt">
                      <v:fill opacity="15677f"/>
                    </v:oval>
                    <v:oval id="Oval_x0020_117" o:spid="_x0000_s1067" style="position:absolute;left:161925;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rxgmwgAA&#10;ANwAAAAPAAAAZHJzL2Rvd25yZXYueG1sRE/bagIxEH0X/IcwQt9qdoWqrEapgtgiBbX9gGEz7m5N&#10;JksSdf17Uyj4Nodznfmys0ZcyYfGsYJ8mIEgLp1uuFLw8715nYIIEVmjcUwK7hRguej35lhod+MD&#10;XY+xEimEQ4EK6hjbQspQ1mQxDF1LnLiT8xZjgr6S2uMthVsjR1k2lhYbTg01trSuqTwfL1bBV36f&#10;bFe/U2M+33ZVud+d/XadKfUy6N5nICJ18Sn+d3/oND+fwN8z6QK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qvGCbCAAAA3AAAAA8AAAAAAAAAAAAAAAAAlwIAAGRycy9kb3du&#10;cmV2LnhtbFBLBQYAAAAABAAEAPUAAACGAwAAAAA=&#10;" fillcolor="#f2f2f2 [3052]" strokecolor="#885d04 [1604]" strokeweight="1pt">
                      <v:fill opacity="15677f"/>
                    </v:oval>
                  </v:group>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19" o:spid="_x0000_s1068" type="#_x0000_t34" style="position:absolute;left:1943100;top:904875;width:898246;height:816742;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CmAcIAAADcAAAADwAAAGRycy9kb3ducmV2LnhtbERPTWvCQBC9C/6HZQQvohuLSI2uUoSU&#10;Vk+m9T5mxySYnU2zq4n/3hWE3ubxPme16UwlbtS40rKC6SQCQZxZXXKu4PcnGb+DcB5ZY2WZFNzJ&#10;wWbd760w1rblA91Sn4sQwi5GBYX3dSylywoy6Ca2Jg7c2TYGfYBNLnWDbQg3lXyLork0WHJoKLCm&#10;bUHZJb0aBcn38XTaj7afi0Nbzmr6S3bpJVFqOOg+liA8df5f/HJ/6TB/uoDnM+ECuX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jCmAcIAAADcAAAADwAAAAAAAAAAAAAA&#10;AAChAgAAZHJzL2Rvd25yZXYueG1sUEsFBgAAAAAEAAQA+QAAAJADAAAAAA==&#10;" adj="926" strokecolor="#f8b323 [3204]" strokeweight=".5pt">
                    <v:stroke dashstyle="dash"/>
                  </v:shape>
                  <v:group id="Group_x0020_132" o:spid="_x0000_s1069" style="position:absolute;left:695325;top:733425;width:347366;height:375941" coordsize="347366,375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group id="Group_x0020_131" o:spid="_x0000_s1070" style="position:absolute;width:347366;height:375941" coordsize="347366,375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5PV6wQAAANwAAAAPAAAAZHJzL2Rvd25yZXYueG1sRE9Ni8IwEL0v+B/CCN7W&#10;tIrLUo0iouJBhNUF8TY0Y1tsJqWJbf33RhC8zeN9zmzRmVI0VLvCsoJ4GIEgTq0uOFPwf9p8/4Jw&#10;HlljaZkUPMjBYt77mmGibct/1Bx9JkIIuwQV5N5XiZQuzcmgG9qKOHBXWxv0AdaZ1DW2IdyUchRF&#10;P9JgwaEhx4pWOaW3490o2LbYLsfxutnfrqvH5TQ5nPcxKTXod8spCE+d/4jf7p0O88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q5PV6wQAAANwAAAAPAAAA&#10;AAAAAAAAAAAAAKkCAABkcnMvZG93bnJldi54bWxQSwUGAAAAAAQABAD6AAAAlwMAAAAA&#10;">
                      <v:group id="Group_x0020_125" o:spid="_x0000_s1071" style="position:absolute;width:347366;height:356891" coordsize="347366,3568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AGZaTDAAAA3AAAAA8A&#10;AAAAAAAAAAAAAAAAqQIAAGRycy9kb3ducmV2LnhtbFBLBQYAAAAABAAEAPoAAACZAwAAAAA=&#10;">
                        <v:oval id="Oval_x0020_121" o:spid="_x0000_s1072" style="position:absolute;left:145108;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nvdwgAA&#10;ANwAAAAPAAAAZHJzL2Rvd25yZXYueG1sRE/dasIwFL4f+A7hCN4MTa0wtBqlCOIuBpvVBzg0x6bY&#10;nJQkavf2y2Cwu/Px/Z7NbrCdeJAPrWMF81kGgrh2uuVGweV8mC5BhIissXNMCr4pwG47etlgod2T&#10;T/SoYiNSCIcCFZgY+0LKUBuyGGauJ07c1XmLMUHfSO3xmcJtJ/Mse5MWW04NBnvaG6pv1d0qKD+W&#10;r97Y6qvN6+OxWy3s56LMlZqMh3INItIQ/8V/7ned5udz+H0mXSC3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ie93CAAAA3AAAAA8AAAAAAAAAAAAAAAAAlwIAAGRycy9kb3du&#10;cmV2LnhtbFBLBQYAAAAABAAEAPUAAACGAwAAAAA=&#10;" fillcolor="#00b0f0" strokecolor="#885d04 [1604]" strokeweight="1pt"/>
                        <v:oval id="Oval_x0020_122" o:spid="_x0000_s1073" style="position:absolute;left:145108;top:180975;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pi7KwwAA&#10;ANwAAAAPAAAAZHJzL2Rvd25yZXYueG1sRE9ba8IwFH4f7D+EM9jLmKmljFKNMgYDhyB4Y6/H5qzp&#10;1pyUJGr990YQ9nY+vuuZzgfbiRP50DpWMB5lIIhrp1tuFOy2n68liBCRNXaOScGFAsxnjw9TrLQ7&#10;85pOm9iIFMKhQgUmxr6SMtSGLIaR64kT9+O8xZigb6T2eE7htpN5lr1Jiy2nBoM9fRiq/zZHq6A8&#10;7C+FWRW/OvtuX5beFl9mXCj1/DS8T0BEGuK/+O5e6DQ/z+H2TLpAzq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pi7KwwAAANwAAAAPAAAAAAAAAAAAAAAAAJcCAABkcnMvZG93&#10;bnJldi54bWxQSwUGAAAAAAQABAD1AAAAhwMAAAAA&#10;" fillcolor="#00b0f0" strokecolor="#b68317" strokeweight="1pt"/>
                        <v:oval id="Oval_x0020_123" o:spid="_x0000_s1074" style="position:absolute;left:23083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kVeDwgAA&#10;ANwAAAAPAAAAZHJzL2Rvd25yZXYueG1sRE/bisIwEH1f8B/CCL6tqVWkVKOo7IogLHhB8W1oxrbY&#10;TEoTtfv3G2HBtzmc60znranEgxpXWlYw6EcgiDOrS84VHA/fnwkI55E1VpZJwS85mM86H1NMtX3y&#10;jh57n4sQwi5FBYX3dSqlywoy6Pq2Jg7c1TYGfYBNLnWDzxBuKhlH0VgaLDk0FFjTqqDstr8bBT/J&#10;dXmJ7Tlp1yNzukfbcfm1QaV63XYxAeGp9W/xv3ujw/x4CK9nwgVy9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eRV4PCAAAA3AAAAA8AAAAAAAAAAAAAAAAAlwIAAGRycy9kb3du&#10;cmV2LnhtbFBLBQYAAAAABAAEAPUAAACGAwAAAAA=&#10;" fillcolor="#00b0f0" strokecolor="#b68317" strokeweight="1pt"/>
                        <v:oval id="Oval_x0020_124" o:spid="_x0000_s1075" style="position:absolute;left:5938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M/3wwAA&#10;ANwAAAAPAAAAZHJzL2Rvd25yZXYueG1sRE9Na8JAEL0X/A/LCN7qxiAhxGykii2BQqEqlt6G7JiE&#10;ZmdDdtX477uFgrd5vM/J16PpxJUG11pWsJhHIIgrq1uuFRwPr88pCOeRNXaWScGdHKyLyVOOmbY3&#10;/qTr3tcihLDLUEHjfZ9J6aqGDLq57YkDd7aDQR/gUEs94C2Em07GUZRIgy2HhgZ72jZU/ewvRsFH&#10;et58x/YrHd+W5nSJ3pN2V6JSs+n4sgLhafQP8b+71GF+vIS/Z8IFsvg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eM/3wwAAANwAAAAPAAAAAAAAAAAAAAAAAJcCAABkcnMvZG93&#10;bnJldi54bWxQSwUGAAAAAAQABAD1AAAAhwMAAAAA&#10;" fillcolor="#00b0f0" strokecolor="#b68317" strokeweight="1pt"/>
                      </v:group>
                      <v:group id="Group_x0020_126" o:spid="_x0000_s1076" style="position:absolute;top:19050;width:347366;height:356891;rotation:2946783fd" coordsize="347366,3568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O5ki8UAAADcAAAA&#10;DwAAAAAAAAAAAAAAAACpAgAAZHJzL2Rvd25yZXYueG1sUEsFBgAAAAAEAAQA+gAAAJsDAAAAAA==&#10;">
                        <v:oval id="Oval_x0020_127" o:spid="_x0000_s1077" style="position:absolute;left:145108;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0Y1SwwAA&#10;ANwAAAAPAAAAZHJzL2Rvd25yZXYueG1sRE/fa8IwEH4X/B/CCXsRTZUySzXKGAw2BoM5xdezOZtq&#10;cylJpvW/XwaDvd3H9/NWm9624ko+NI4VzKYZCOLK6YZrBbuvl0kBIkRkja1jUnCnAJv1cLDCUrsb&#10;f9J1G2uRQjiUqMDE2JVShsqQxTB1HXHiTs5bjAn6WmqPtxRuWznPskdpseHUYLCjZ0PVZfttFRTH&#10;/T03H/lZZ4dm/O5t/mZmuVIPo/5pCSJSH//Ff+5XnebPF/D7TLpAr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0Y1SwwAAANwAAAAPAAAAAAAAAAAAAAAAAJcCAABkcnMvZG93&#10;bnJldi54bWxQSwUGAAAAAAQABAD1AAAAhwMAAAAA&#10;" fillcolor="#00b0f0" strokecolor="#b68317" strokeweight="1pt"/>
                        <v:oval id="Oval_x0020_128" o:spid="_x0000_s1078" style="position:absolute;left:145108;top:180975;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ThkgxgAA&#10;ANwAAAAPAAAAZHJzL2Rvd25yZXYueG1sRI9BawIxEIXvhf6HMIVeimaVpchqlFIoVApCbcXruBk3&#10;224mSxJ1/ffOodDbDO/Ne98sVoPv1JliagMbmIwLUMR1sC03Br6/3kYzUCkjW+wCk4ErJVgt7+8W&#10;WNlw4U86b3OjJIRThQZczn2ldaodeUzj0BOLdgzRY5Y1NtpGvEi47/S0KJ61x5alwWFPr47q3+3J&#10;G5gddtfSbcofW+zbp4/oy7WblMY8Pgwvc1CZhvxv/rt+t4I/FVp5Rib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ThkgxgAAANwAAAAPAAAAAAAAAAAAAAAAAJcCAABkcnMv&#10;ZG93bnJldi54bWxQSwUGAAAAAAQABAD1AAAAigMAAAAA&#10;" fillcolor="#00b0f0" strokecolor="#b68317" strokeweight="1pt"/>
                        <v:oval id="Oval_x0020_129" o:spid="_x0000_s1079" style="position:absolute;left:23083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eWBpwgAA&#10;ANwAAAAPAAAAZHJzL2Rvd25yZXYueG1sRE/bisIwEH1f8B/CCL6tqUWkVqOo6CIIC15QfBuasS02&#10;k9JE7f69WVjYtzmc60znranEkxpXWlYw6EcgiDOrS84VnI6bzwSE88gaK8uk4IcczGedjymm2r54&#10;T8+Dz0UIYZeigsL7OpXSZQUZdH1bEwfuZhuDPsAml7rBVwg3lYyjaCQNlhwaCqxpVVB2PzyMgu/k&#10;trzG9pK0X0NzfkS7UbneolK9bruYgPDU+n/xn3urw/x4DL/PhAvk7A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5YGnCAAAA3AAAAA8AAAAAAAAAAAAAAAAAlwIAAGRycy9kb3du&#10;cmV2LnhtbFBLBQYAAAAABAAEAPUAAACGAwAAAAA=&#10;" fillcolor="#00b0f0" strokecolor="#b68317" strokeweight="1pt"/>
                        <v:oval id="Oval_x0020_130" o:spid="_x0000_s1080" style="position:absolute;left:5938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ml8pxgAA&#10;ANwAAAAPAAAAZHJzL2Rvd25yZXYueG1sRI9Pa8JAEMXvBb/DMoK3uvEPElJX0VJFEApVaeltyI5J&#10;MDsbsqvGb+8cCr3N8N6895v5snO1ulEbKs8GRsMEFHHubcWFgdNx85qCChHZYu2ZDDwowHLRe5lj&#10;Zv2dv+h2iIWSEA4ZGihjbDKtQ16SwzD0DbFoZ986jLK2hbYt3iXc1XqcJDPtsGJpKLGh95Lyy+Hq&#10;DHym5/Xv2P+k3Xbqvq/JflZ97NCYQb9bvYGK1MV/89/1zgr+RPDlGZlAL5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ml8pxgAAANwAAAAPAAAAAAAAAAAAAAAAAJcCAABkcnMv&#10;ZG93bnJldi54bWxQSwUGAAAAAAQABAD1AAAAigMAAAAA&#10;" fillcolor="#00b0f0" strokecolor="#b68317" strokeweight="1pt"/>
                      </v:group>
                    </v:group>
                    <v:oval id="Oval_x0020_120" o:spid="_x0000_s1081" style="position:absolute;left:123825;top:133350;width:104775;height:1047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3WWxAAA&#10;ANwAAAAPAAAAZHJzL2Rvd25yZXYueG1sRI9Pa8JAEMXvQr/DMkJvutFDlNRVSqDgoWCrfoAhO/lD&#10;srNhd9XUT985FHqb4b157ze7w+QGdacQO88GVssMFHHlbceNgevlY7EFFROyxcEzGfihCIf9y2yH&#10;hfUP/qb7OTVKQjgWaKBNaSy0jlVLDuPSj8Si1T44TLKGRtuADwl3g15nWa4ddiwNLY5UtlT155sz&#10;4Lq6vG2O9SnfPPu+nEL+5T7RmNf59P4GKtGU/s1/10cr+GvBl2dkAr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t1lsQAAADcAAAADwAAAAAAAAAAAAAAAACXAgAAZHJzL2Rv&#10;d25yZXYueG1sUEsFBgAAAAAEAAQA9QAAAIgDAAAAAA==&#10;" fillcolor="yellow" strokecolor="#885d04 [1604]" strokeweight="1pt"/>
                  </v:group>
                  <v:group id="Group_x0020_140" o:spid="_x0000_s1082" style="position:absolute;left:2762250;top:47625;width:185701;height:2123633" coordsize="185738,2124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riOcxgAAANwAAAAPAAAAZHJzL2Rvd25yZXYueG1sRI9Pa8JAEMXvhX6HZQq9&#10;1U1sKyW6ioiKByn4B4q3ITsmwexsyK5J/PadQ6G3Gd6b934zWwyuVh21ofJsIB0loIhzbysuDJxP&#10;m7cvUCEiW6w9k4EHBVjMn59mmFnf84G6YyyUhHDI0EAZY5NpHfKSHIaRb4hFu/rWYZS1LbRtsZdw&#10;V+txkky0w4qlocSGViXlt+PdGdj22C/f03W3v11Xj8vp8/tnn5Ixry/Dcgoq0hD/zX/XOyv4H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2uI5zGAAAA3AAA&#10;AA8AAAAAAAAAAAAAAAAAqQIAAGRycy9kb3ducmV2LnhtbFBLBQYAAAAABAAEAPoAAACcAwAAAAA=&#10;">
                    <v:rect id="Rectangle_x0020_133" o:spid="_x0000_s1083" style="position:absolute;width:180975;height:2124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Md/YwgAA&#10;ANwAAAAPAAAAZHJzL2Rvd25yZXYueG1sRE9Ni8IwEL0L+x/CLHjTdFVEqlFEWFD0oO4ePA7N2FSb&#10;SW2i1v31G0HwNo/3OZNZY0txo9oXjhV8dRMQxJnTBecKfn++OyMQPiBrLB2Tggd5mE0/WhNMtbvz&#10;jm77kIsYwj5FBSaEKpXSZ4Ys+q6riCN3dLXFEGGdS13jPYbbUvaSZCgtFhwbDFa0MJSd91erIBmd&#10;VguzC7Q+zC+bwV/ZO122Vqn2ZzMfgwjUhLf45V7qOL/fh+cz8QI5/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0x39jCAAAA3AAAAA8AAAAAAAAAAAAAAAAAlwIAAGRycy9kb3du&#10;cmV2LnhtbFBLBQYAAAAABAAEAPUAAACGAwAAAAA=&#10;" fillcolor="#bfbfbf [2412]" strokecolor="#885d04 [1604]" strokeweight="1pt"/>
                    <v:rect id="Rectangle_x0020_134" o:spid="_x0000_s1084" style="position:absolute;top:304800;width:180975;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ZO9wgAA&#10;ANwAAAAPAAAAZHJzL2Rvd25yZXYueG1sRI/disIwEIXvF3yHMIJ3a+oPKtUoIggi7IU/DzA0Y1Nt&#10;JqWJtn17syB4N8M5c74zq01rS/Gi2heOFYyGCQjizOmCcwXXy/53AcIHZI2lY1LQkYfNuvezwlS7&#10;hk/0OodcxBD2KSowIVSplD4zZNEPXUUctZurLYa41rnUNTYx3JZynCQzabHgSDBY0c5Q9jg/bYQg&#10;nbrRvNk9/kx7LKjs7vTslBr02+0SRKA2fM2f64OO9SdT+H8mTiD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UZk73CAAAA3AAAAA8AAAAAAAAAAAAAAAAAlwIAAGRycy9kb3du&#10;cmV2LnhtbFBLBQYAAAAABAAEAPUAAACGAwAAAAA=&#10;" fillcolor="#f8b323 [3204]" strokecolor="#885d04 [1604]" strokeweight="1pt"/>
                    <v:rect id="Rectangle_x0020_135" o:spid="_x0000_s1085" style="position:absolute;top:952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smELxAAA&#10;ANwAAAAPAAAAZHJzL2Rvd25yZXYueG1sRE9Na8JAEL0L/Q/LFHrTTS1Kia6hFJVCDyVGKN7G7JgN&#10;zc6G7BrT/vquIHibx/ucZTbYRvTU+dqxgudJAoK4dLrmSsG+2IxfQfiArLFxTAp+yUO2ehgtMdXu&#10;wjn1u1CJGMI+RQUmhDaV0peGLPqJa4kjd3KdxRBhV0nd4SWG20ZOk2QuLdYcGwy29G6o/NmdrQKX&#10;m7/tPB8+v5Ljd7GZhfWhaPdKPT0ObwsQgYZwF9/cHzrOf5nB9Zl4gV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rJhC8QAAADcAAAADwAAAAAAAAAAAAAAAACXAgAAZHJzL2Rv&#10;d25yZXYueG1sUEsFBgAAAAAEAAQA9QAAAIgDAAAAAA==&#10;" fillcolor="#ffa515 [1631]" strokecolor="#885d04 [1604]" strokeweight="1pt"/>
                    <v:rect id="Rectangle_x0020_136" o:spid="_x0000_s1086" style="position:absolute;left:4763;top:197167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P98xAAA&#10;ANwAAAAPAAAAZHJzL2Rvd25yZXYueG1sRE9Na8JAEL0X+h+WKfRWN1oMJbqKiJaCB4kRSm9jdswG&#10;s7Mhu2r017uFQm/zeJ8znfe2ERfqfO1YwXCQgCAuna65UrAv1m8fIHxA1tg4JgU38jCfPT9NMdPu&#10;yjlddqESMYR9hgpMCG0mpS8NWfQD1xJH7ug6iyHCrpK6w2sMt40cJUkqLdYcGwy2tDRUnnZnq8Dl&#10;5v6Z5v1mmxy+i/U4rH6Kdq/U60u/mIAI1Id/8Z/7S8f57yn8PhMv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mD/fMQAAADcAAAADwAAAAAAAAAAAAAAAACXAgAAZHJzL2Rv&#10;d25yZXYueG1sUEsFBgAAAAAEAAQA9QAAAIgDAAAAAA==&#10;" fillcolor="#ffa515 [1631]" strokecolor="#885d04 [1604]" strokeweight="1pt"/>
                    <v:shape id="Isosceles_x0020_Triangle_x0020_137" o:spid="_x0000_s1087" type="#_x0000_t5" style="position:absolute;left:23813;top:38100;width:135731;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ImFwwAA&#10;ANwAAAAPAAAAZHJzL2Rvd25yZXYueG1sRE9Na8JAEL0L/odlBC9SN61QQ3QVEUrF0oNp6HnMTpOl&#10;2dkku2r677sFobd5vM9ZbwfbiCv13jhW8DhPQBCXThuuFBQfLw8pCB+QNTaOScEPedhuxqM1Ztrd&#10;+ETXPFQihrDPUEEdQptJ6cuaLPq5a4kj9+V6iyHCvpK6x1sMt418SpJnadFwbKixpX1N5Xd+sQrO&#10;6buZ5a+fR8NLLi781nWnolNqOhl2KxCBhvAvvrsPOs5fLOHvmXiB3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ImFwwAAANwAAAAPAAAAAAAAAAAAAAAAAJcCAABkcnMvZG93&#10;bnJldi54bWxQSwUGAAAAAAQABAD1AAAAhwMAAAAA&#10;" fillcolor="#cd8c06 [2404]" strokecolor="#885d04 [1604]" strokeweight="1pt"/>
                    <v:shape id="Isosceles_x0020_Triangle_x0020_138" o:spid="_x0000_s1088" type="#_x0000_t5" style="position:absolute;left:33338;top:2019300;width:13525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VjTmxAAA&#10;ANwAAAAPAAAAZHJzL2Rvd25yZXYueG1sRI9Pa8JAEMXvgt9hGcGbblpBY+oqbangRcQ/vQ/ZMQnN&#10;zsbsVmM/fecgeJvhvXnvN4tV52p1pTZUng28jBNQxLm3FRcGTsf1KAUVIrLF2jMZuFOA1bLfW2Bm&#10;/Y33dD3EQkkIhwwNlDE2mdYhL8lhGPuGWLSzbx1GWdtC2xZvEu5q/ZokU+2wYmkosaHPkvKfw68z&#10;QDM7Sb/Pf18X120+0t32YueMxgwH3fsbqEhdfJof1xsr+BOhlWdkAr3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FY05sQAAADcAAAADwAAAAAAAAAAAAAAAACXAgAAZHJzL2Rv&#10;d25yZXYueG1sUEsFBgAAAAAEAAQA9QAAAIgDAAAAAA==&#10;" fillcolor="#cd8c06 [2404]" strokecolor="#885d04 [1604]" strokeweight="1pt"/>
                  </v:group>
                  <v:rect id="Rectangle_x0020_142" o:spid="_x0000_s1089" style="position:absolute;left:1295400;top:976313;width:180340;height:255651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WRmwwAA&#10;ANwAAAAPAAAAZHJzL2Rvd25yZXYueG1sRE/NasJAEL4LfYdlCr2Ibio1lOgmFGmhPdXEPsCQHbPB&#10;7Gya3Zr49m5B8DYf3+9si8l24kyDbx0reF4mIIhrp1tuFPwcPhavIHxA1tg5JgUX8lDkD7MtZtqN&#10;XNK5Co2IIewzVGBC6DMpfW3Iol+6njhyRzdYDBEOjdQDjjHcdnKVJKm02HJsMNjTzlB9qv6sgsbs&#10;vwOn69/3Mpnvvk7H/STno1JPj9PbBkSgKdzFN/enjvNfVvD/TLxA5l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nWRmwwAAANwAAAAPAAAAAAAAAAAAAAAAAJcCAABkcnMvZG93&#10;bnJldi54bWxQSwUGAAAAAAQABAD1AAAAhwMAAAAA&#10;" fillcolor="#bfbfbf" strokecolor="#b68317" strokeweight="1pt"/>
                  <v:rect id="Rectangle_x0020_143" o:spid="_x0000_s1090" style="position:absolute;left:2071687;top:2057401;width:180627;height:399971;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jg/xAAA&#10;ANwAAAAPAAAAZHJzL2Rvd25yZXYueG1sRE9Na8JAEL0L/odlhF5K3ViL1Ogq1rbowUsSDx6H7DQJ&#10;zc6G3a2J/75bKHibx/uc9XYwrbiS841lBbNpAoK4tLrhSsG5+Hx6BeEDssbWMim4kYftZjxaY6pt&#10;zxld81CJGMI+RQV1CF0qpS9rMuintiOO3Jd1BkOErpLaYR/DTSufk2QhDTYcG2rsaF9T+Z3/GAV5&#10;UZ3yQ7/bv3V4aWbZgd4/lo9KPUyG3QpEoCHcxf/uo47zX+bw90y8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Y4P8QAAADcAAAADwAAAAAAAAAAAAAAAACXAgAAZHJzL2Rv&#10;d25yZXYueG1sUEsFBgAAAAAEAAQA9QAAAIgDAAAAAA==&#10;" fillcolor="#f8b323" strokecolor="#b68317" strokeweight="1pt"/>
                  <v:rect id="Rectangle_x0020_144" o:spid="_x0000_s1091" style="position:absolute;left:2605087;top:2181226;width:180302;height:15237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4t5nwgAA&#10;ANwAAAAPAAAAZHJzL2Rvd25yZXYueG1sRE9Na8JAEL0X+h+WKfRWN1oJGl2lFAXprerB45idZkOz&#10;syE7xrS/vlsQvM3jfc5yPfhG9dTFOrCB8SgDRVwGW3Nl4HjYvsxARUG22AQmAz8UYb16fFhiYcOV&#10;P6nfS6VSCMcCDTiRttA6lo48xlFoiRP3FTqPkmBXadvhNYX7Rk+yLNcea04NDlt6d1R+7y/ewCa3&#10;u193ymR+OZ59P3792GjJjXl+Gt4WoIQGuYtv7p1N86dT+H8mXaBX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vi3mfCAAAA3AAAAA8AAAAAAAAAAAAAAAAAlwIAAGRycy9kb3du&#10;cmV2LnhtbFBLBQYAAAAABAAEAPUAAACGAwAAAAA=&#10;" fillcolor="#ffa615" strokecolor="#b68317" strokeweight="1pt"/>
                  <v:rect id="Rectangle_x0020_145" o:spid="_x0000_s1092" style="position:absolute;left:95250;top:2181226;width:180340;height:15176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rnv8wgAA&#10;ANwAAAAPAAAAZHJzL2Rvd25yZXYueG1sRE9La8JAEL4X+h+WKfRWN/YRNLpKKRakt6oHj2N2zIZm&#10;Z0N2jGl/fVcQvM3H95z5cvCN6qmLdWAD41EGirgMtubKwG77+TQBFQXZYhOYDPxShOXi/m6OhQ1n&#10;/qZ+I5VKIRwLNOBE2kLrWDryGEehJU7cMXQeJcGu0rbDcwr3jX7Oslx7rDk1OGzpw1H5szl5A6vc&#10;rv/cPpPpaXfw/fjla6UlN+bxYXifgRIa5Ca+utc2zX99g8sz6QK9+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ue/zCAAAA3AAAAA8AAAAAAAAAAAAAAAAAlwIAAGRycy9kb3du&#10;cmV2LnhtbFBLBQYAAAAABAAEAPUAAACGAwAAAAA=&#10;" fillcolor="#ffa615" strokecolor="#b68317" strokeweight="1pt"/>
                  <v:shape id="Isosceles_x0020_Triangle_x0020_146" o:spid="_x0000_s1093" type="#_x0000_t5" style="position:absolute;left:2638425;top:2219325;width:135227;height:7618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q/DxQAA&#10;ANwAAAAPAAAAZHJzL2Rvd25yZXYueG1sRI9Pa8JAEMXvhX6HZQpeim5aNEjqKmKrFk/+Pw/ZaRLN&#10;zobsauK3dwuCtxne+715M5q0phRXql1hWcFHLwJBnFpdcKZgv5t3hyCcR9ZYWiYFN3IwGb++jDDR&#10;tuENXbc+EyGEXYIKcu+rREqX5mTQ9WxFHLQ/Wxv0Ya0zqWtsQrgp5WcUxdJgweFCjhXNckrP24sJ&#10;Nb7X7cnE+hA37z/ZcrA69t18oVTnrZ1+gfDU+qf5Qf/qwPVj+H8mTCDH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sir8PFAAAA3AAAAA8AAAAAAAAAAAAAAAAAlwIAAGRycy9k&#10;b3ducmV2LnhtbFBLBQYAAAAABAAEAPUAAACJAwAAAAA=&#10;" fillcolor="#ce8d07" strokecolor="#895e04" strokeweight="1pt"/>
                  <v:shape id="Isosceles_x0020_Triangle_x0020_147" o:spid="_x0000_s1094" type="#_x0000_t5" style="position:absolute;left:109538;top:2224088;width:134620;height:75565;rotation:-9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U31wwAA&#10;ANwAAAAPAAAAZHJzL2Rvd25yZXYueG1sRE9La8JAEL4L/Q/LFHoR3VSsSnSVUqiKnuLjPmbHJJid&#10;jdmtRn+9KxS8zcf3nMmsMaW4UO0Kywo+uxEI4tTqgjMFu+1vZwTCeWSNpWVScCMHs+lba4KxtldO&#10;6LLxmQgh7GJUkHtfxVK6NCeDrmsr4sAdbW3QB1hnUtd4DeGmlL0oGkiDBYeGHCv6ySk9bf6MgmTP&#10;X6veYndPkvPdtdejw/zcXyv18d58j0F4avxL/O9e6jC/P4TnM+ECOX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XU31wwAAANwAAAAPAAAAAAAAAAAAAAAAAJcCAABkcnMvZG93&#10;bnJldi54bWxQSwUGAAAAAAQABAD1AAAAhwMAAAAA&#10;" fillcolor="#ce8d07" strokecolor="#895e04" strokeweight="1pt"/>
                  <v:rect id="Rectangle_x0020_148" o:spid="_x0000_s1095" style="position:absolute;left:2757488;top:2166938;width:188874;height:172048;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jg8wgAA&#10;ANwAAAAPAAAAZHJzL2Rvd25yZXYueG1sRI9Bi8JADIXvC/sfhix4206VolIdRZYVPK7Vi7fQiW21&#10;kymdUeu/3xwEb3nkfS8vy/XgWnWnPjSeDYyTFBRx6W3DlYHjYfs9BxUissXWMxl4UoD16vNjibn1&#10;D97TvYiVkhAOORqoY+xyrUNZk8OQ+I5YdmffO4wi+0rbHh8S7lo9SdOpdtiwXKixo5+aymtxc1Lj&#10;SvvfyV9WFZenPs3G2XxmL6Uxo69hswAVaYhv84veWeEyaSvPyAR6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ODzCAAAA3AAAAA8AAAAAAAAAAAAAAAAAlwIAAGRycy9kb3du&#10;cmV2LnhtbFBLBQYAAAAABAAEAPUAAACGAwAAAAA=&#10;" fillcolor="#cd8c06 [2404]" strokecolor="#b68317" strokeweight="1pt"/>
                  <v:shape id="Text_x0020_Box_x0020_151" o:spid="_x0000_s1096" type="#_x0000_t202" style="position:absolute;left:109538;top:2352675;width:2829561;height:447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KnrBwQAA&#10;ANwAAAAPAAAAZHJzL2Rvd25yZXYueG1sRE9La8JAEL4X+h+WEXqrGws+iK4igsVrjY/rkB2TYHY2&#10;zY4a/fVuoeBtPr7nzBadq9WV2lB5NjDoJ6CIc28rLgzssvXnBFQQZIu1ZzJwpwCL+fvbDFPrb/xD&#10;160UKoZwSNFAKdKkWoe8JIeh7xviyJ1861AibAttW7zFcFfrryQZaYcVx4YSG1qVlJ+3F2fgJOPD&#10;PaPs+7F7XM6/y7Dno+yN+eh1yykooU5e4n/3xsb5wwH8PRMv0PM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Cp6wcEAAADcAAAADwAAAAAAAAAAAAAAAACXAgAAZHJzL2Rvd25y&#10;ZXYueG1sUEsFBgAAAAAEAAQA9QAAAIUDAAAAAA==&#10;" fillcolor="black [3213]" strokeweight=".5pt">
                    <v:textbox>
                      <w:txbxContent>
                        <w:p w14:paraId="7FECF8D0" w14:textId="568F7D7A" w:rsidR="00170724" w:rsidRPr="00727BFF" w:rsidRDefault="00170724">
                          <w:pPr>
                            <w:rPr>
                              <w:ins w:id="625" w:author="Alex Lorimer" w:date="2016-01-19T20:30:00Z"/>
                              <w:color w:val="FFFFFF" w:themeColor="background1"/>
                              <w:rPrChange w:id="626" w:author="Alex Lorimer" w:date="2016-01-19T20:49:00Z">
                                <w:rPr>
                                  <w:ins w:id="627" w:author="Alex Lorimer" w:date="2016-01-19T20:30:00Z"/>
                                </w:rPr>
                              </w:rPrChange>
                            </w:rPr>
                          </w:pPr>
                          <w:ins w:id="628" w:author="Alex Lorimer" w:date="2016-01-19T20:28:00Z">
                            <w:r w:rsidRPr="00727BFF">
                              <w:rPr>
                                <w:color w:val="FFFFFF" w:themeColor="background1"/>
                                <w:rPrChange w:id="629" w:author="Alex Lorimer" w:date="2016-01-19T20:49:00Z">
                                  <w:rPr/>
                                </w:rPrChange>
                              </w:rPr>
                              <w:t>setBeeDest(</w:t>
                            </w:r>
                          </w:ins>
                          <w:ins w:id="630" w:author="Alex Lorimer" w:date="2016-01-20T07:52:00Z">
                            <w:r>
                              <w:rPr>
                                <w:color w:val="FFFFFF" w:themeColor="background1"/>
                              </w:rPr>
                              <w:t xml:space="preserve">bee[4], </w:t>
                            </w:r>
                          </w:ins>
                          <w:ins w:id="631" w:author="Alex Lorimer" w:date="2016-01-19T20:28:00Z">
                            <w:r w:rsidRPr="00727BFF">
                              <w:rPr>
                                <w:color w:val="FFFFFF" w:themeColor="background1"/>
                                <w:rPrChange w:id="632" w:author="Alex Lorimer" w:date="2016-01-19T20:49:00Z">
                                  <w:rPr/>
                                </w:rPrChange>
                              </w:rPr>
                              <w:t>3</w:t>
                            </w:r>
                          </w:ins>
                          <w:ins w:id="633" w:author="Alex Lorimer" w:date="2016-01-19T20:30:00Z">
                            <w:r w:rsidRPr="00727BFF">
                              <w:rPr>
                                <w:color w:val="FFFFFF" w:themeColor="background1"/>
                                <w:rPrChange w:id="634" w:author="Alex Lorimer" w:date="2016-01-19T20:49:00Z">
                                  <w:rPr/>
                                </w:rPrChange>
                              </w:rPr>
                              <w:t>0</w:t>
                            </w:r>
                          </w:ins>
                          <w:ins w:id="635" w:author="Alex Lorimer" w:date="2016-01-19T20:28:00Z">
                            <w:r w:rsidRPr="00727BFF">
                              <w:rPr>
                                <w:color w:val="FFFFFF" w:themeColor="background1"/>
                                <w:rPrChange w:id="636" w:author="Alex Lorimer" w:date="2016-01-19T20:49:00Z">
                                  <w:rPr/>
                                </w:rPrChange>
                              </w:rPr>
                              <w:t xml:space="preserve">, </w:t>
                            </w:r>
                          </w:ins>
                          <w:ins w:id="637" w:author="Alex Lorimer" w:date="2016-01-19T20:30:00Z">
                            <w:r w:rsidRPr="00727BFF">
                              <w:rPr>
                                <w:color w:val="FFFFFF" w:themeColor="background1"/>
                                <w:rPrChange w:id="638" w:author="Alex Lorimer" w:date="2016-01-19T20:49:00Z">
                                  <w:rPr/>
                                </w:rPrChange>
                              </w:rPr>
                              <w:t>9);</w:t>
                            </w:r>
                          </w:ins>
                        </w:p>
                        <w:p w14:paraId="3FC92F94" w14:textId="7E98D6E5" w:rsidR="00170724" w:rsidRPr="00727BFF" w:rsidRDefault="00170724">
                          <w:pPr>
                            <w:rPr>
                              <w:color w:val="FFFFFF" w:themeColor="background1"/>
                              <w:rPrChange w:id="639" w:author="Alex Lorimer" w:date="2016-01-19T20:49:00Z">
                                <w:rPr/>
                              </w:rPrChange>
                            </w:rPr>
                          </w:pPr>
                          <w:ins w:id="640" w:author="Alex Lorimer" w:date="2016-01-19T20:30:00Z">
                            <w:r w:rsidRPr="00727BFF">
                              <w:rPr>
                                <w:color w:val="FFFFFF" w:themeColor="background1"/>
                                <w:rPrChange w:id="641" w:author="Alex Lorimer" w:date="2016-01-19T20:49:00Z">
                                  <w:rPr/>
                                </w:rPrChange>
                              </w:rPr>
                              <w:t>harvestFlo</w:t>
                            </w:r>
                          </w:ins>
                        </w:p>
                      </w:txbxContent>
                    </v:textbox>
                  </v:shape>
                </v:group>
                <v:shape id="Down_x0020_Arrow_x0020_154" o:spid="_x0000_s1097" type="#_x0000_t67" style="position:absolute;left:1752600;top:2295525;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grwmwwAA&#10;ANwAAAAPAAAAZHJzL2Rvd25yZXYueG1sRE/basJAEH0X/IdlhL7pxlJv0U0opcWCSPGKj0N2TEKz&#10;syG7aurXdwsF3+ZwrrNIW1OJKzWutKxgOIhAEGdWl5wr2O8++lMQziNrrCyTgh9ykCbdzgJjbW+8&#10;oevW5yKEsItRQeF9HUvpsoIMuoGtiQN3to1BH2CTS93gLYSbSj5H0VgaLDk0FFjTW0HZ9/ZiFKzv&#10;o+Pli6r30+GuJ8uV1fVkOVPqqde+zkF4av1D/O/+1GH+6AX+ngkXyOQ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grwmwwAAANwAAAAPAAAAAAAAAAAAAAAAAJcCAABkcnMvZG93&#10;bnJldi54bWxQSwUGAAAAAAQABAD1AAAAhwMAAAAA&#10;" adj="5141" fillcolor="#0d0d0d [3069]" strokecolor="white [3212]" strokeweight="1pt">
                  <v:shadow on="t" opacity="25559f" mv:blur="50800f" offset="0,4pt"/>
                </v:shape>
                <w10:wrap type="square"/>
              </v:group>
            </w:pict>
          </mc:Fallback>
        </mc:AlternateContent>
      </w:r>
      <w:r w:rsidR="00495C9C">
        <w:rPr>
          <w:rFonts w:ascii="Calibri" w:eastAsia="Calibri" w:hAnsi="Calibri" w:cs="Calibri"/>
          <w:color w:val="000000" w:themeColor="text1"/>
        </w:rPr>
        <w:t xml:space="preserve">This concept was the earliest form of our Code A Colony game, and  was sparked simply from a discussion about our team name, The Bees (Group B). The concept is that a player would be able to program instructions into a colony of bees, telling them where to find resources and what to do with them </w:t>
      </w:r>
      <w:r w:rsidR="00816951">
        <w:rPr>
          <w:rFonts w:ascii="Calibri" w:eastAsia="Calibri" w:hAnsi="Calibri" w:cs="Calibri"/>
          <w:color w:val="000000" w:themeColor="text1"/>
        </w:rPr>
        <w:t xml:space="preserve">(such as bringing them back to the hive to </w:t>
      </w:r>
      <w:r w:rsidR="00495C9C">
        <w:rPr>
          <w:rFonts w:ascii="Calibri" w:eastAsia="Calibri" w:hAnsi="Calibri" w:cs="Calibri"/>
          <w:color w:val="000000" w:themeColor="text1"/>
        </w:rPr>
        <w:t>earn</w:t>
      </w:r>
      <w:r w:rsidR="00816951">
        <w:rPr>
          <w:rFonts w:ascii="Calibri" w:eastAsia="Calibri" w:hAnsi="Calibri" w:cs="Calibri"/>
          <w:color w:val="000000" w:themeColor="text1"/>
        </w:rPr>
        <w:t xml:space="preserve"> points)</w:t>
      </w:r>
      <w:r w:rsidR="00495C9C">
        <w:rPr>
          <w:rFonts w:ascii="Calibri" w:eastAsia="Calibri" w:hAnsi="Calibri" w:cs="Calibri"/>
          <w:color w:val="000000" w:themeColor="text1"/>
        </w:rPr>
        <w:t xml:space="preserve">. </w:t>
      </w:r>
      <w:r w:rsidR="00816951">
        <w:rPr>
          <w:rFonts w:ascii="Calibri" w:eastAsia="Calibri" w:hAnsi="Calibri" w:cs="Calibri"/>
          <w:color w:val="000000" w:themeColor="text1"/>
        </w:rPr>
        <w:t>With a large number of bees carrying out player defined instructions, interesting patterns might emerge, resulting in a game that is interesting to watch as well as to directly control.</w:t>
      </w:r>
      <w:r w:rsidR="000A541F" w:rsidRPr="000A541F">
        <w:rPr>
          <w:rFonts w:ascii="Calibri" w:eastAsia="Calibri" w:hAnsi="Calibri" w:cs="Calibri"/>
          <w:noProof/>
          <w:color w:val="000000" w:themeColor="text1"/>
        </w:rPr>
        <w:t xml:space="preserve"> </w:t>
      </w:r>
    </w:p>
    <w:p w14:paraId="1E83F8AE" w14:textId="2A91C61F" w:rsidR="002702EB" w:rsidRDefault="00495C9C" w:rsidP="005E083D">
      <w:pPr>
        <w:jc w:val="both"/>
        <w:rPr>
          <w:rFonts w:ascii="Calibri" w:eastAsia="Calibri" w:hAnsi="Calibri" w:cs="Calibri"/>
          <w:color w:val="000000" w:themeColor="text1"/>
        </w:rPr>
      </w:pPr>
      <w:r>
        <w:rPr>
          <w:rFonts w:ascii="Calibri" w:eastAsia="Calibri" w:hAnsi="Calibri" w:cs="Calibri"/>
          <w:color w:val="000000" w:themeColor="text1"/>
        </w:rPr>
        <w:t xml:space="preserve">Rather than significantly morphing into a new idea, this concept </w:t>
      </w:r>
      <w:r w:rsidR="00816951">
        <w:rPr>
          <w:rFonts w:ascii="Calibri" w:eastAsia="Calibri" w:hAnsi="Calibri" w:cs="Calibri"/>
          <w:color w:val="000000" w:themeColor="text1"/>
        </w:rPr>
        <w:t>has</w:t>
      </w:r>
      <w:r>
        <w:rPr>
          <w:rFonts w:ascii="Calibri" w:eastAsia="Calibri" w:hAnsi="Calibri" w:cs="Calibri"/>
          <w:color w:val="000000" w:themeColor="text1"/>
        </w:rPr>
        <w:t xml:space="preserve"> only </w:t>
      </w:r>
      <w:r w:rsidR="00816951">
        <w:rPr>
          <w:rFonts w:ascii="Calibri" w:eastAsia="Calibri" w:hAnsi="Calibri" w:cs="Calibri"/>
          <w:color w:val="000000" w:themeColor="text1"/>
        </w:rPr>
        <w:t xml:space="preserve">been </w:t>
      </w:r>
      <w:r>
        <w:rPr>
          <w:rFonts w:ascii="Calibri" w:eastAsia="Calibri" w:hAnsi="Calibri" w:cs="Calibri"/>
          <w:color w:val="000000" w:themeColor="text1"/>
        </w:rPr>
        <w:t xml:space="preserve">added to since our initial focus group at Bristol Grammar School. A SWOT analysis for this idea, in its further developed form, will </w:t>
      </w:r>
      <w:r w:rsidR="00816951">
        <w:rPr>
          <w:rFonts w:ascii="Calibri" w:eastAsia="Calibri" w:hAnsi="Calibri" w:cs="Calibri"/>
          <w:color w:val="000000" w:themeColor="text1"/>
        </w:rPr>
        <w:t xml:space="preserve">therefore </w:t>
      </w:r>
      <w:r>
        <w:rPr>
          <w:rFonts w:ascii="Calibri" w:eastAsia="Calibri" w:hAnsi="Calibri" w:cs="Calibri"/>
          <w:color w:val="000000" w:themeColor="text1"/>
        </w:rPr>
        <w:t>be presented in the following section (2.2 Post Focus-group Concepts)</w:t>
      </w:r>
    </w:p>
    <w:p w14:paraId="3BECF2DB" w14:textId="2041EF35" w:rsidR="006F0B1F" w:rsidRDefault="006F0B1F" w:rsidP="006F0B1F">
      <w:pPr>
        <w:pStyle w:val="Heading1"/>
        <w:rPr>
          <w:rFonts w:ascii="Calibri" w:eastAsia="Calibri" w:hAnsi="Calibri" w:cs="Calibri"/>
        </w:rPr>
      </w:pPr>
      <w:r w:rsidRPr="00D0522A">
        <w:rPr>
          <w:rFonts w:ascii="Calibri" w:eastAsia="Calibri" w:hAnsi="Calibri" w:cs="Calibri"/>
        </w:rPr>
        <w:lastRenderedPageBreak/>
        <w:t>Post Focus-group Concepts 2.2</w:t>
      </w:r>
    </w:p>
    <w:p w14:paraId="0C2D866A" w14:textId="1DAA7B43" w:rsidR="006F0B1F" w:rsidRPr="005E083D" w:rsidRDefault="006F0B1F" w:rsidP="006F0B1F">
      <w:pPr>
        <w:jc w:val="both"/>
        <w:rPr>
          <w:rFonts w:ascii="Calibri" w:hAnsi="Calibri"/>
        </w:rPr>
      </w:pPr>
      <w:r w:rsidRPr="005E083D">
        <w:rPr>
          <w:rFonts w:ascii="Calibri" w:hAnsi="Calibri"/>
        </w:rPr>
        <w:t xml:space="preserve">Towards the end of our initial focus group at Bristol Grammar School, we each walked around discussing elements of our initial </w:t>
      </w:r>
      <w:r w:rsidR="002E50DA" w:rsidRPr="005E083D">
        <w:rPr>
          <w:rFonts w:ascii="Calibri" w:hAnsi="Calibri"/>
        </w:rPr>
        <w:t>concepts with groups of pupils (</w:t>
      </w:r>
      <w:r w:rsidRPr="005E083D">
        <w:rPr>
          <w:rFonts w:ascii="Calibri" w:hAnsi="Calibri"/>
        </w:rPr>
        <w:t>in addition to the ideas that they had been brainstorming</w:t>
      </w:r>
      <w:r w:rsidR="002E50DA" w:rsidRPr="005E083D">
        <w:rPr>
          <w:rFonts w:ascii="Calibri" w:hAnsi="Calibri"/>
        </w:rPr>
        <w:t>)</w:t>
      </w:r>
      <w:r w:rsidRPr="005E083D">
        <w:rPr>
          <w:rFonts w:ascii="Calibri" w:hAnsi="Calibri"/>
        </w:rPr>
        <w:t>. Some groups were able to combine these initial concepts with their own ideas, resulting in interesting game proposal</w:t>
      </w:r>
      <w:r w:rsidR="002E50DA" w:rsidRPr="005E083D">
        <w:rPr>
          <w:rFonts w:ascii="Calibri" w:hAnsi="Calibri"/>
        </w:rPr>
        <w:t>s</w:t>
      </w:r>
      <w:r w:rsidRPr="005E083D">
        <w:rPr>
          <w:rFonts w:ascii="Calibri" w:hAnsi="Calibri"/>
        </w:rPr>
        <w:t xml:space="preserve"> that proved popular with the rest of the class.</w:t>
      </w:r>
    </w:p>
    <w:p w14:paraId="498A5597" w14:textId="17BB0AAC" w:rsidR="006F0B1F" w:rsidRPr="002E50DA" w:rsidRDefault="006F0B1F" w:rsidP="006F0B1F">
      <w:pPr>
        <w:jc w:val="both"/>
        <w:rPr>
          <w:rFonts w:ascii="Calibri" w:hAnsi="Calibri"/>
          <w:rPrChange w:id="642" w:author="Alex Lorimer" w:date="2016-01-19T20:51:00Z">
            <w:rPr/>
          </w:rPrChange>
        </w:rPr>
      </w:pPr>
      <w:r w:rsidRPr="005E083D">
        <w:rPr>
          <w:rFonts w:ascii="Calibri" w:hAnsi="Calibri"/>
        </w:rPr>
        <w:t>Additionally, before leaving we</w:t>
      </w:r>
      <w:r w:rsidR="002E50DA" w:rsidRPr="005E083D">
        <w:rPr>
          <w:rFonts w:ascii="Calibri" w:hAnsi="Calibri"/>
        </w:rPr>
        <w:t xml:space="preserve"> presented</w:t>
      </w:r>
      <w:r w:rsidRPr="005E083D">
        <w:rPr>
          <w:rFonts w:ascii="Calibri" w:hAnsi="Calibri"/>
        </w:rPr>
        <w:t xml:space="preserve"> the basic idea of our bee concept. This was met enthusiastically, with pupils mentioning how they think the idea could be improved. The following three concepts are the result of this interaction with our focus group.</w:t>
      </w:r>
    </w:p>
    <w:p w14:paraId="65912DD5" w14:textId="2BF0DDAD" w:rsidR="3D1AE862" w:rsidRPr="002E50DA" w:rsidDel="00495C9C" w:rsidRDefault="3D1AE862">
      <w:pPr>
        <w:jc w:val="both"/>
        <w:rPr>
          <w:del w:id="643" w:author="Alex Lorimer" w:date="2016-01-19T16:25:00Z"/>
          <w:rFonts w:ascii="Calibri" w:hAnsi="Calibri"/>
          <w:rPrChange w:id="644" w:author="Alex Lorimer" w:date="2016-01-19T20:51:00Z">
            <w:rPr>
              <w:del w:id="645" w:author="Alex Lorimer" w:date="2016-01-19T16:25:00Z"/>
            </w:rPr>
          </w:rPrChange>
        </w:rPr>
        <w:pPrChange w:id="646" w:author="Alex Lorimer" w:date="2016-01-19T20:03:00Z">
          <w:pPr/>
        </w:pPrChange>
      </w:pPr>
    </w:p>
    <w:p w14:paraId="192151C1" w14:textId="52750C3D" w:rsidR="27FFE9AA" w:rsidRPr="002E50DA" w:rsidDel="00495C9C" w:rsidRDefault="27FFE9AA">
      <w:pPr>
        <w:jc w:val="both"/>
        <w:rPr>
          <w:del w:id="647" w:author="Alex Lorimer" w:date="2016-01-19T16:25:00Z"/>
          <w:rFonts w:ascii="Calibri" w:hAnsi="Calibri"/>
          <w:rPrChange w:id="648" w:author="Alex Lorimer" w:date="2016-01-19T20:51:00Z">
            <w:rPr>
              <w:del w:id="649" w:author="Alex Lorimer" w:date="2016-01-19T16:25:00Z"/>
            </w:rPr>
          </w:rPrChange>
        </w:rPr>
        <w:pPrChange w:id="650" w:author="Alex Lorimer" w:date="2016-01-19T20:03:00Z">
          <w:pPr/>
        </w:pPrChange>
      </w:pPr>
    </w:p>
    <w:p w14:paraId="4B502422" w14:textId="7426F85A" w:rsidR="009F0B2E" w:rsidRPr="002E50DA" w:rsidRDefault="27FFE9AA" w:rsidP="005E083D">
      <w:pPr>
        <w:jc w:val="both"/>
        <w:rPr>
          <w:rFonts w:ascii="Calibri" w:hAnsi="Calibri"/>
          <w:rPrChange w:id="651" w:author="Alex Lorimer" w:date="2016-01-19T20:51:00Z">
            <w:rPr>
              <w:color w:val="9F6200" w:themeColor="text2" w:themeTint="BF"/>
            </w:rPr>
          </w:rPrChange>
        </w:rPr>
      </w:pPr>
      <w:del w:id="652" w:author="Alex Lorimer" w:date="2016-01-19T14:22:00Z">
        <w:r w:rsidRPr="002E50DA" w:rsidDel="00706DF4">
          <w:rPr>
            <w:rFonts w:ascii="Calibri" w:hAnsi="Calibri"/>
            <w:b/>
            <w:bCs/>
            <w:rPrChange w:id="653" w:author="Alex Lorimer" w:date="2016-01-19T20:51:00Z">
              <w:rPr>
                <w:b/>
                <w:bCs/>
              </w:rPr>
            </w:rPrChange>
          </w:rPr>
          <w:br w:type="page"/>
        </w:r>
      </w:del>
    </w:p>
    <w:p w14:paraId="1CB9D5C3" w14:textId="1DA28CF3" w:rsidR="009F0B2E" w:rsidRPr="002E50DA" w:rsidRDefault="00475BB3" w:rsidP="00475BB3">
      <w:pPr>
        <w:rPr>
          <w:rFonts w:ascii="Calibri" w:hAnsi="Calibri"/>
          <w:color w:val="9F6200" w:themeColor="text2" w:themeTint="BF"/>
          <w:rPrChange w:id="654" w:author="Alex Lorimer" w:date="2016-01-19T20:51:00Z">
            <w:rPr>
              <w:rFonts w:ascii="Calibri" w:hAnsi="Calibri"/>
            </w:rPr>
          </w:rPrChange>
        </w:rPr>
      </w:pPr>
      <w:r w:rsidRPr="002E50DA">
        <w:rPr>
          <w:rFonts w:ascii="Calibri" w:hAnsi="Calibri"/>
          <w:color w:val="9F6200" w:themeColor="text2" w:themeTint="BF"/>
          <w:rPrChange w:id="655" w:author="Alex Lorimer" w:date="2016-01-19T20:51:00Z">
            <w:rPr>
              <w:color w:val="9F6200" w:themeColor="text2" w:themeTint="BF"/>
            </w:rPr>
          </w:rPrChange>
        </w:rPr>
        <w:tab/>
      </w:r>
      <w:r w:rsidR="004F372E">
        <w:rPr>
          <w:rFonts w:ascii="Calibri" w:eastAsia="Calibri" w:hAnsi="Calibri" w:cs="Calibri"/>
          <w:b/>
          <w:color w:val="9F6200" w:themeColor="text2" w:themeTint="BF"/>
        </w:rPr>
        <w:t>CPU Mario 2.2</w:t>
      </w:r>
      <w:r w:rsidRPr="00475BB3">
        <w:rPr>
          <w:rFonts w:ascii="Calibri" w:eastAsia="Calibri" w:hAnsi="Calibri" w:cs="Calibri"/>
          <w:b/>
          <w:color w:val="9F6200" w:themeColor="text2" w:themeTint="BF"/>
        </w:rPr>
        <w:t>.</w:t>
      </w:r>
      <w:r w:rsidR="004F372E">
        <w:rPr>
          <w:rFonts w:ascii="Calibri" w:eastAsia="Calibri" w:hAnsi="Calibri" w:cs="Calibri"/>
          <w:b/>
          <w:color w:val="9F6200" w:themeColor="text2" w:themeTint="BF"/>
        </w:rPr>
        <w:t>1</w:t>
      </w:r>
    </w:p>
    <w:p w14:paraId="606B7952" w14:textId="763C5D59" w:rsidR="00706DF4" w:rsidRDefault="00D05F9D" w:rsidP="005E083D">
      <w:pPr>
        <w:jc w:val="both"/>
        <w:rPr>
          <w:rFonts w:ascii="Calibri" w:hAnsi="Calibri"/>
        </w:rPr>
      </w:pPr>
      <w:r>
        <w:rPr>
          <w:rFonts w:ascii="Calibri" w:hAnsi="Calibri"/>
        </w:rPr>
        <w:t xml:space="preserve">CPU Mario is an idea largely proposed by the pupils, in which a player would explore a “Mario” style world, but instead of collecting coins they would collect different parts of a program or instruction. Once </w:t>
      </w:r>
      <w:r w:rsidR="00706DF4" w:rsidRPr="002E50DA">
        <w:rPr>
          <w:rFonts w:ascii="Calibri" w:hAnsi="Calibri"/>
          <w:rPrChange w:id="656" w:author="Alex Lorimer" w:date="2016-01-19T20:51:00Z">
            <w:rPr/>
          </w:rPrChange>
        </w:rPr>
        <w:t xml:space="preserve">the full instruction </w:t>
      </w:r>
      <w:r>
        <w:rPr>
          <w:rFonts w:ascii="Calibri" w:hAnsi="Calibri"/>
        </w:rPr>
        <w:t>has</w:t>
      </w:r>
      <w:r w:rsidR="00706DF4" w:rsidRPr="002E50DA">
        <w:rPr>
          <w:rFonts w:ascii="Calibri" w:hAnsi="Calibri"/>
          <w:rPrChange w:id="657" w:author="Alex Lorimer" w:date="2016-01-19T20:51:00Z">
            <w:rPr/>
          </w:rPrChange>
        </w:rPr>
        <w:t xml:space="preserve"> been </w:t>
      </w:r>
      <w:r w:rsidRPr="00475BB3">
        <w:rPr>
          <w:rFonts w:ascii="Calibri" w:hAnsi="Calibri"/>
        </w:rPr>
        <w:t>collected,</w:t>
      </w:r>
      <w:r>
        <w:rPr>
          <w:rFonts w:ascii="Calibri" w:hAnsi="Calibri"/>
        </w:rPr>
        <w:t xml:space="preserve"> the player would make their way to the CPU, placing the code fragments in the correct order </w:t>
      </w:r>
      <w:r w:rsidR="008C2288">
        <w:rPr>
          <w:rFonts w:ascii="Calibri" w:hAnsi="Calibri"/>
        </w:rPr>
        <w:t xml:space="preserve">and performing appropriate actions </w:t>
      </w:r>
      <w:r>
        <w:rPr>
          <w:rFonts w:ascii="Calibri" w:hAnsi="Calibri"/>
        </w:rPr>
        <w:t>to progress to the next level</w:t>
      </w:r>
      <w:r w:rsidR="00706DF4" w:rsidRPr="002E50DA">
        <w:rPr>
          <w:rFonts w:ascii="Calibri" w:hAnsi="Calibri"/>
          <w:rPrChange w:id="658" w:author="Alex Lorimer" w:date="2016-01-19T20:51:00Z">
            <w:rPr/>
          </w:rPrChange>
        </w:rPr>
        <w:t xml:space="preserve">. </w:t>
      </w:r>
      <w:r>
        <w:rPr>
          <w:rFonts w:ascii="Calibri" w:hAnsi="Calibri"/>
        </w:rPr>
        <w:t>This concept incorporates</w:t>
      </w:r>
      <w:r w:rsidR="008C2288">
        <w:rPr>
          <w:rFonts w:ascii="Calibri" w:hAnsi="Calibri"/>
        </w:rPr>
        <w:t xml:space="preserve"> elements of</w:t>
      </w:r>
      <w:r>
        <w:rPr>
          <w:rFonts w:ascii="Calibri" w:hAnsi="Calibri"/>
        </w:rPr>
        <w:t xml:space="preserve"> our early CPU Puzzle Game idea, but </w:t>
      </w:r>
      <w:r w:rsidR="008C2288">
        <w:rPr>
          <w:rFonts w:ascii="Calibri" w:hAnsi="Calibri"/>
        </w:rPr>
        <w:t xml:space="preserve">also </w:t>
      </w:r>
      <w:r>
        <w:rPr>
          <w:rFonts w:ascii="Calibri" w:hAnsi="Calibri"/>
        </w:rPr>
        <w:t xml:space="preserve">extends it to include an </w:t>
      </w:r>
      <w:r w:rsidRPr="00D05F9D">
        <w:rPr>
          <w:rFonts w:ascii="Calibri" w:hAnsi="Calibri"/>
          <w:b/>
          <w:rPrChange w:id="659" w:author="Alex Lorimer" w:date="2016-01-19T16:55:00Z">
            <w:rPr>
              <w:rFonts w:ascii="Calibri" w:hAnsi="Calibri"/>
            </w:rPr>
          </w:rPrChange>
        </w:rPr>
        <w:t>explorable world</w:t>
      </w:r>
      <w:r>
        <w:rPr>
          <w:rFonts w:ascii="Calibri" w:hAnsi="Calibri"/>
          <w:b/>
        </w:rPr>
        <w:t xml:space="preserve"> </w:t>
      </w:r>
      <w:r>
        <w:rPr>
          <w:rFonts w:ascii="Calibri" w:hAnsi="Calibri"/>
        </w:rPr>
        <w:t>with game characters.</w:t>
      </w:r>
      <w:r w:rsidR="00DB2BAF">
        <w:rPr>
          <w:rFonts w:ascii="Calibri" w:hAnsi="Calibri"/>
        </w:rPr>
        <w:t xml:space="preserve"> The idea proved to be very popular with the majority of the class, both girls and boys (having been proposed by a group of girls).</w:t>
      </w:r>
    </w:p>
    <w:p w14:paraId="500DD243" w14:textId="77777777" w:rsidR="008620F9" w:rsidRDefault="008620F9" w:rsidP="005E083D">
      <w:pPr>
        <w:jc w:val="both"/>
        <w:rPr>
          <w:rFonts w:ascii="Calibri" w:hAnsi="Calibri"/>
        </w:rPr>
      </w:pPr>
    </w:p>
    <w:p w14:paraId="09BB27B8" w14:textId="23585DD9" w:rsidR="008C7594" w:rsidRPr="00475BB3" w:rsidRDefault="008620F9" w:rsidP="00706DF4">
      <w:pPr>
        <w:rPr>
          <w:rFonts w:ascii="Calibri" w:hAnsi="Calibri"/>
          <w:rPrChange w:id="660" w:author="Alex Lorimer" w:date="2016-01-19T14:24:00Z">
            <w:rPr/>
          </w:rPrChange>
        </w:rPr>
      </w:pPr>
      <w:r>
        <w:rPr>
          <w:rFonts w:ascii="Calibri" w:hAnsi="Calibri"/>
          <w:noProof/>
          <w:lang w:eastAsia="ja-JP"/>
        </w:rPr>
        <w:drawing>
          <wp:inline distT="0" distB="0" distL="0" distR="0" wp14:anchorId="10151D1C" wp14:editId="3B817BA7">
            <wp:extent cx="5943600" cy="396684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12068598_10153200243468061_4357638618544866623_o copy.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p>
    <w:tbl>
      <w:tblPr>
        <w:tblStyle w:val="GridTable6Colorful-Accent1"/>
        <w:tblW w:w="0" w:type="auto"/>
        <w:tblLook w:val="04A0" w:firstRow="1" w:lastRow="0" w:firstColumn="1" w:lastColumn="0" w:noHBand="0" w:noVBand="1"/>
      </w:tblPr>
      <w:tblGrid>
        <w:gridCol w:w="4675"/>
        <w:gridCol w:w="4675"/>
      </w:tblGrid>
      <w:tr w:rsidR="00DB2BAF" w:rsidRPr="00D0522A" w14:paraId="04C09D4C"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392D23FC" w14:textId="77777777" w:rsidR="00DB2BAF" w:rsidRPr="00D0522A" w:rsidRDefault="00DB2BAF" w:rsidP="00C72512">
            <w:pPr>
              <w:pStyle w:val="Heading2"/>
              <w:outlineLvl w:val="1"/>
              <w:rPr>
                <w:rFonts w:ascii="Calibri" w:hAnsi="Calibri"/>
              </w:rPr>
            </w:pPr>
            <w:r w:rsidRPr="00D0522A">
              <w:rPr>
                <w:rFonts w:ascii="Calibri" w:eastAsia="Calibri" w:hAnsi="Calibri" w:cs="Calibri"/>
                <w:b/>
                <w:sz w:val="28"/>
                <w:szCs w:val="28"/>
              </w:rPr>
              <w:lastRenderedPageBreak/>
              <w:t>Strengths</w:t>
            </w:r>
          </w:p>
          <w:p w14:paraId="13CA42C8" w14:textId="77777777" w:rsidR="00DB2BAF" w:rsidRPr="00D0522A" w:rsidRDefault="00DB2BAF" w:rsidP="00C72512">
            <w:pPr>
              <w:jc w:val="both"/>
              <w:rPr>
                <w:rFonts w:ascii="Calibri" w:hAnsi="Calibri"/>
                <w:b w:val="0"/>
              </w:rPr>
            </w:pPr>
          </w:p>
          <w:p w14:paraId="56F867A6" w14:textId="42711B85" w:rsidR="00DB2BAF" w:rsidRPr="0093174D" w:rsidRDefault="5E7194EA">
            <w:pPr>
              <w:pStyle w:val="ListParagraph"/>
              <w:numPr>
                <w:ilvl w:val="0"/>
                <w:numId w:val="34"/>
              </w:numPr>
              <w:jc w:val="both"/>
              <w:rPr>
                <w:rFonts w:ascii="Calibri" w:eastAsiaTheme="minorEastAsia" w:hAnsi="Calibri" w:cstheme="minorEastAsia"/>
                <w:b w:val="0"/>
                <w:color w:val="000000" w:themeColor="text1"/>
                <w:rPrChange w:id="661" w:author="Alex Lorimer" w:date="2016-01-20T07:46:00Z">
                  <w:rPr>
                    <w:rFonts w:asciiTheme="minorEastAsia" w:eastAsiaTheme="minorEastAsia" w:hAnsiTheme="minorEastAsia" w:cstheme="minorEastAsia"/>
                  </w:rPr>
                </w:rPrChange>
              </w:rPr>
            </w:pPr>
            <w:r w:rsidRPr="005E083D">
              <w:rPr>
                <w:rFonts w:ascii="Calibri" w:eastAsia="Calibri" w:hAnsi="Calibri" w:cs="Calibri"/>
                <w:color w:val="000000" w:themeColor="text1"/>
              </w:rPr>
              <w:t xml:space="preserve">Interesting twist on </w:t>
            </w:r>
            <w:r w:rsidR="33046E0D" w:rsidRPr="005E083D">
              <w:rPr>
                <w:rFonts w:ascii="Calibri" w:eastAsia="Calibri" w:hAnsi="Calibri" w:cs="Calibri"/>
                <w:color w:val="000000" w:themeColor="text1"/>
              </w:rPr>
              <w:t xml:space="preserve">an </w:t>
            </w:r>
            <w:r w:rsidRPr="005E083D">
              <w:rPr>
                <w:rFonts w:ascii="Calibri" w:eastAsia="Calibri" w:hAnsi="Calibri" w:cs="Calibri"/>
                <w:color w:val="000000" w:themeColor="text1"/>
              </w:rPr>
              <w:t xml:space="preserve">otherwise familiar and popular format would make </w:t>
            </w:r>
            <w:r w:rsidR="33046E0D" w:rsidRPr="005E083D">
              <w:rPr>
                <w:rFonts w:ascii="Calibri" w:eastAsia="Calibri" w:hAnsi="Calibri" w:cs="Calibri"/>
                <w:color w:val="000000" w:themeColor="text1"/>
              </w:rPr>
              <w:t>this easy for new-comers to engage with</w:t>
            </w:r>
            <w:del w:id="662" w:author="Alex Lorimer" w:date="2016-01-19T20:52:00Z">
              <w:r w:rsidR="33046E0D" w:rsidRPr="005E083D" w:rsidDel="002E50DA">
                <w:rPr>
                  <w:rFonts w:ascii="Calibri" w:eastAsia="Calibri" w:hAnsi="Calibri" w:cs="Calibri"/>
                  <w:color w:val="000000" w:themeColor="text1"/>
                </w:rPr>
                <w:delText>.</w:delText>
              </w:r>
            </w:del>
          </w:p>
          <w:p w14:paraId="5D6EEF41" w14:textId="71AECADC" w:rsidR="00DB2BAF" w:rsidRPr="0093174D" w:rsidRDefault="09B4943E">
            <w:pPr>
              <w:pStyle w:val="ListParagraph"/>
              <w:numPr>
                <w:ilvl w:val="0"/>
                <w:numId w:val="34"/>
              </w:numPr>
              <w:jc w:val="both"/>
              <w:rPr>
                <w:ins w:id="663" w:author="Guest" w:date="2016-01-19T19:34:00Z"/>
                <w:rFonts w:ascii="Calibri" w:eastAsiaTheme="minorEastAsia" w:hAnsi="Calibri" w:cstheme="minorEastAsia"/>
                <w:color w:val="000000" w:themeColor="text1"/>
                <w:rPrChange w:id="664" w:author="Alex Lorimer" w:date="2016-01-20T07:47:00Z">
                  <w:rPr>
                    <w:ins w:id="665" w:author="Guest" w:date="2016-01-19T19:34:00Z"/>
                    <w:rFonts w:asciiTheme="minorEastAsia" w:eastAsiaTheme="minorEastAsia" w:hAnsiTheme="minorEastAsia" w:cstheme="minorEastAsia"/>
                  </w:rPr>
                </w:rPrChange>
              </w:rPr>
            </w:pPr>
            <w:ins w:id="666" w:author="Guest" w:date="2016-01-19T19:31:00Z">
              <w:del w:id="667" w:author="Alex Lorimer" w:date="2016-01-19T21:15:00Z">
                <w:r w:rsidRPr="0093174D" w:rsidDel="002866C2">
                  <w:rPr>
                    <w:rFonts w:ascii="Calibri" w:eastAsia="Calibri" w:hAnsi="Calibri" w:cs="Calibri"/>
                    <w:color w:val="000000" w:themeColor="text1"/>
                    <w:rPrChange w:id="668" w:author="Alex Lorimer" w:date="2016-01-20T07:46:00Z">
                      <w:rPr/>
                    </w:rPrChange>
                  </w:rPr>
                  <w:delText>Doesn't</w:delText>
                </w:r>
              </w:del>
            </w:ins>
            <w:r w:rsidR="002866C2" w:rsidRPr="0093174D">
              <w:rPr>
                <w:rFonts w:ascii="Calibri" w:eastAsia="Calibri" w:hAnsi="Calibri" w:cs="Calibri"/>
                <w:color w:val="000000" w:themeColor="text1"/>
              </w:rPr>
              <w:t>Does not</w:t>
            </w:r>
            <w:r w:rsidRPr="000800E0">
              <w:rPr>
                <w:rFonts w:ascii="Calibri" w:eastAsia="Calibri" w:hAnsi="Calibri" w:cs="Calibri"/>
                <w:color w:val="000000" w:themeColor="text1"/>
              </w:rPr>
              <w:t xml:space="preserve"> pu</w:t>
            </w:r>
            <w:r w:rsidR="5931880E" w:rsidRPr="000800E0">
              <w:rPr>
                <w:rFonts w:ascii="Calibri" w:eastAsia="Calibri" w:hAnsi="Calibri" w:cs="Calibri"/>
                <w:color w:val="000000" w:themeColor="text1"/>
              </w:rPr>
              <w:t xml:space="preserve">t the educational subject matter </w:t>
            </w:r>
            <w:del w:id="669" w:author="Alex Lorimer" w:date="2016-01-19T20:52:00Z">
              <w:r w:rsidR="5931880E" w:rsidRPr="000800E0" w:rsidDel="002E50DA">
                <w:rPr>
                  <w:rFonts w:ascii="Calibri" w:eastAsia="Calibri" w:hAnsi="Calibri" w:cs="Calibri"/>
                  <w:color w:val="000000" w:themeColor="text1"/>
                </w:rPr>
                <w:delText>utterly</w:delText>
              </w:r>
            </w:del>
            <w:r w:rsidR="002E50DA" w:rsidRPr="0093174D">
              <w:rPr>
                <w:rFonts w:ascii="Calibri" w:eastAsia="Calibri" w:hAnsi="Calibri" w:cs="Calibri"/>
                <w:color w:val="000000" w:themeColor="text1"/>
              </w:rPr>
              <w:t>at</w:t>
            </w:r>
            <w:r w:rsidR="5931880E" w:rsidRPr="0093174D">
              <w:rPr>
                <w:rFonts w:ascii="Calibri" w:eastAsia="Calibri" w:hAnsi="Calibri" w:cs="Calibri"/>
                <w:color w:val="000000" w:themeColor="text1"/>
                <w:rPrChange w:id="670" w:author="Alex Lorimer" w:date="2016-01-20T07:47:00Z">
                  <w:rPr/>
                </w:rPrChange>
              </w:rPr>
              <w:t xml:space="preserve"> </w:t>
            </w:r>
            <w:del w:id="671" w:author="Alex Lorimer" w:date="2016-01-19T20:52:00Z">
              <w:r w:rsidR="6B0F6DEC" w:rsidRPr="0093174D" w:rsidDel="002E50DA">
                <w:rPr>
                  <w:rFonts w:ascii="Calibri" w:eastAsia="Calibri" w:hAnsi="Calibri" w:cs="Calibri"/>
                  <w:color w:val="000000" w:themeColor="text1"/>
                  <w:rPrChange w:id="672" w:author="Alex Lorimer" w:date="2016-01-20T07:47:00Z">
                    <w:rPr/>
                  </w:rPrChange>
                </w:rPr>
                <w:delText xml:space="preserve">in </w:delText>
              </w:r>
            </w:del>
            <w:r w:rsidR="6B0F6DEC" w:rsidRPr="0093174D">
              <w:rPr>
                <w:rFonts w:ascii="Calibri" w:eastAsia="Calibri" w:hAnsi="Calibri" w:cs="Calibri"/>
                <w:color w:val="000000" w:themeColor="text1"/>
                <w:rPrChange w:id="673" w:author="Alex Lorimer" w:date="2016-01-20T07:47:00Z">
                  <w:rPr/>
                </w:rPrChange>
              </w:rPr>
              <w:t>the forefront</w:t>
            </w:r>
            <w:r w:rsidR="0799C9F0" w:rsidRPr="0093174D">
              <w:rPr>
                <w:rFonts w:ascii="Calibri" w:eastAsia="Calibri" w:hAnsi="Calibri" w:cs="Calibri"/>
                <w:color w:val="000000" w:themeColor="text1"/>
                <w:rPrChange w:id="674" w:author="Alex Lorimer" w:date="2016-01-20T07:47:00Z">
                  <w:rPr/>
                </w:rPrChange>
              </w:rPr>
              <w:t xml:space="preserve">. </w:t>
            </w:r>
            <w:del w:id="675" w:author="Alex Lorimer" w:date="2016-01-19T20:54:00Z">
              <w:r w:rsidR="0799C9F0" w:rsidRPr="0093174D" w:rsidDel="002E50DA">
                <w:rPr>
                  <w:rFonts w:ascii="Calibri" w:eastAsia="Calibri" w:hAnsi="Calibri" w:cs="Calibri"/>
                  <w:color w:val="000000" w:themeColor="text1"/>
                  <w:rPrChange w:id="676" w:author="Alex Lorimer" w:date="2016-01-20T07:47:00Z">
                    <w:rPr/>
                  </w:rPrChange>
                </w:rPr>
                <w:delText xml:space="preserve">The </w:delText>
              </w:r>
            </w:del>
            <w:r w:rsidR="002E50DA" w:rsidRPr="0093174D">
              <w:rPr>
                <w:rFonts w:ascii="Calibri" w:eastAsia="Calibri" w:hAnsi="Calibri" w:cs="Calibri"/>
                <w:color w:val="000000" w:themeColor="text1"/>
              </w:rPr>
              <w:t>F</w:t>
            </w:r>
            <w:ins w:id="677" w:author="Guest" w:date="2016-01-19T19:33:00Z">
              <w:del w:id="678" w:author="Alex Lorimer" w:date="2016-01-19T20:54:00Z">
                <w:r w:rsidR="0799C9F0" w:rsidRPr="0093174D" w:rsidDel="002E50DA">
                  <w:rPr>
                    <w:rFonts w:ascii="Calibri" w:eastAsia="Calibri" w:hAnsi="Calibri" w:cs="Calibri"/>
                    <w:color w:val="000000" w:themeColor="text1"/>
                    <w:rPrChange w:id="679" w:author="Alex Lorimer" w:date="2016-01-20T07:47:00Z">
                      <w:rPr/>
                    </w:rPrChange>
                  </w:rPr>
                  <w:delText>f</w:delText>
                </w:r>
              </w:del>
              <w:r w:rsidR="0799C9F0" w:rsidRPr="0093174D">
                <w:rPr>
                  <w:rFonts w:ascii="Calibri" w:eastAsia="Calibri" w:hAnsi="Calibri" w:cs="Calibri"/>
                  <w:color w:val="000000" w:themeColor="text1"/>
                  <w:rPrChange w:id="680" w:author="Alex Lorimer" w:date="2016-01-20T07:47:00Z">
                    <w:rPr/>
                  </w:rPrChange>
                </w:rPr>
                <w:t xml:space="preserve">un </w:t>
              </w:r>
            </w:ins>
            <w:r w:rsidR="002E50DA" w:rsidRPr="0093174D">
              <w:rPr>
                <w:rFonts w:ascii="Calibri" w:eastAsia="Calibri" w:hAnsi="Calibri" w:cs="Calibri"/>
                <w:color w:val="000000" w:themeColor="text1"/>
              </w:rPr>
              <w:t xml:space="preserve">game </w:t>
            </w:r>
            <w:r w:rsidR="18995434" w:rsidRPr="0093174D">
              <w:rPr>
                <w:rFonts w:ascii="Calibri" w:eastAsia="Calibri" w:hAnsi="Calibri" w:cs="Calibri"/>
                <w:color w:val="000000" w:themeColor="text1"/>
                <w:rPrChange w:id="681" w:author="Alex Lorimer" w:date="2016-01-20T07:47:00Z">
                  <w:rPr/>
                </w:rPrChange>
              </w:rPr>
              <w:t xml:space="preserve">mechanics </w:t>
            </w:r>
            <w:r w:rsidR="002E50DA" w:rsidRPr="0093174D">
              <w:rPr>
                <w:rFonts w:ascii="Calibri" w:eastAsia="Calibri" w:hAnsi="Calibri" w:cs="Calibri"/>
                <w:color w:val="000000" w:themeColor="text1"/>
              </w:rPr>
              <w:t xml:space="preserve">would </w:t>
            </w:r>
            <w:del w:id="682" w:author="Alex Lorimer" w:date="2016-01-19T20:54:00Z">
              <w:r w:rsidR="18995434" w:rsidRPr="0093174D" w:rsidDel="002E50DA">
                <w:rPr>
                  <w:rFonts w:ascii="Calibri" w:eastAsia="Calibri" w:hAnsi="Calibri" w:cs="Calibri"/>
                  <w:color w:val="000000" w:themeColor="text1"/>
                  <w:rPrChange w:id="683" w:author="Alex Lorimer" w:date="2016-01-20T07:47:00Z">
                    <w:rPr/>
                  </w:rPrChange>
                </w:rPr>
                <w:delText xml:space="preserve">pull </w:delText>
              </w:r>
            </w:del>
            <w:r w:rsidR="002E50DA" w:rsidRPr="0093174D">
              <w:rPr>
                <w:rFonts w:ascii="Calibri" w:eastAsia="Calibri" w:hAnsi="Calibri" w:cs="Calibri"/>
                <w:color w:val="000000" w:themeColor="text1"/>
              </w:rPr>
              <w:t>draw</w:t>
            </w:r>
            <w:r w:rsidR="002E50DA" w:rsidRPr="0093174D">
              <w:rPr>
                <w:rFonts w:ascii="Calibri" w:eastAsia="Calibri" w:hAnsi="Calibri" w:cs="Calibri"/>
                <w:color w:val="000000" w:themeColor="text1"/>
                <w:rPrChange w:id="684" w:author="Alex Lorimer" w:date="2016-01-20T07:47:00Z">
                  <w:rPr/>
                </w:rPrChange>
              </w:rPr>
              <w:t xml:space="preserve"> </w:t>
            </w:r>
            <w:del w:id="685" w:author="Alex Lorimer" w:date="2016-01-19T20:54:00Z">
              <w:r w:rsidR="18995434" w:rsidRPr="0093174D" w:rsidDel="002E50DA">
                <w:rPr>
                  <w:rFonts w:ascii="Calibri" w:eastAsia="Calibri" w:hAnsi="Calibri" w:cs="Calibri"/>
                  <w:color w:val="000000" w:themeColor="text1"/>
                  <w:rPrChange w:id="686" w:author="Alex Lorimer" w:date="2016-01-20T07:47:00Z">
                    <w:rPr/>
                  </w:rPrChange>
                </w:rPr>
                <w:delText xml:space="preserve">people </w:delText>
              </w:r>
            </w:del>
            <w:r w:rsidR="002E50DA" w:rsidRPr="0093174D">
              <w:rPr>
                <w:rFonts w:ascii="Calibri" w:eastAsia="Calibri" w:hAnsi="Calibri" w:cs="Calibri"/>
                <w:color w:val="000000" w:themeColor="text1"/>
              </w:rPr>
              <w:t>players</w:t>
            </w:r>
            <w:r w:rsidR="002E50DA" w:rsidRPr="0093174D">
              <w:rPr>
                <w:rFonts w:ascii="Calibri" w:eastAsia="Calibri" w:hAnsi="Calibri" w:cs="Calibri"/>
                <w:color w:val="000000" w:themeColor="text1"/>
                <w:rPrChange w:id="687" w:author="Alex Lorimer" w:date="2016-01-20T07:47:00Z">
                  <w:rPr/>
                </w:rPrChange>
              </w:rPr>
              <w:t xml:space="preserve"> </w:t>
            </w:r>
            <w:r w:rsidR="18995434" w:rsidRPr="0093174D">
              <w:rPr>
                <w:rFonts w:ascii="Calibri" w:eastAsia="Calibri" w:hAnsi="Calibri" w:cs="Calibri"/>
                <w:color w:val="000000" w:themeColor="text1"/>
                <w:rPrChange w:id="688" w:author="Alex Lorimer" w:date="2016-01-20T07:47:00Z">
                  <w:rPr/>
                </w:rPrChange>
              </w:rPr>
              <w:t>in</w:t>
            </w:r>
            <w:del w:id="689" w:author="Alex Lorimer" w:date="2016-01-19T20:55:00Z">
              <w:r w:rsidR="18995434" w:rsidRPr="0093174D" w:rsidDel="002E50DA">
                <w:rPr>
                  <w:rFonts w:ascii="Calibri" w:eastAsia="Calibri" w:hAnsi="Calibri" w:cs="Calibri"/>
                  <w:color w:val="000000" w:themeColor="text1"/>
                  <w:rPrChange w:id="690" w:author="Alex Lorimer" w:date="2016-01-20T07:47:00Z">
                    <w:rPr/>
                  </w:rPrChange>
                </w:rPr>
                <w:delText>,</w:delText>
              </w:r>
            </w:del>
            <w:del w:id="691" w:author="Alex Lorimer" w:date="2016-01-19T20:54:00Z">
              <w:r w:rsidR="18995434" w:rsidRPr="0093174D" w:rsidDel="002E50DA">
                <w:rPr>
                  <w:rFonts w:ascii="Calibri" w:eastAsia="Calibri" w:hAnsi="Calibri" w:cs="Calibri"/>
                  <w:color w:val="000000" w:themeColor="text1"/>
                  <w:rPrChange w:id="692" w:author="Alex Lorimer" w:date="2016-01-20T07:47:00Z">
                    <w:rPr/>
                  </w:rPrChange>
                </w:rPr>
                <w:delText xml:space="preserve"> and the  learning ele</w:delText>
              </w:r>
              <w:r w:rsidR="0A320627" w:rsidRPr="0093174D" w:rsidDel="002E50DA">
                <w:rPr>
                  <w:rFonts w:ascii="Calibri" w:eastAsia="Calibri" w:hAnsi="Calibri" w:cs="Calibri"/>
                  <w:color w:val="000000" w:themeColor="text1"/>
                  <w:rPrChange w:id="693" w:author="Alex Lorimer" w:date="2016-01-20T07:47:00Z">
                    <w:rPr/>
                  </w:rPrChange>
                </w:rPr>
                <w:delText>ment is core, but subtle</w:delText>
              </w:r>
            </w:del>
            <w:del w:id="694" w:author="Alex Lorimer" w:date="2016-01-19T20:52:00Z">
              <w:r w:rsidR="0A320627" w:rsidRPr="0093174D" w:rsidDel="002E50DA">
                <w:rPr>
                  <w:rFonts w:ascii="Calibri" w:eastAsia="Calibri" w:hAnsi="Calibri" w:cs="Calibri"/>
                  <w:color w:val="000000" w:themeColor="text1"/>
                  <w:rPrChange w:id="695" w:author="Alex Lorimer" w:date="2016-01-20T07:47:00Z">
                    <w:rPr/>
                  </w:rPrChange>
                </w:rPr>
                <w:delText>.</w:delText>
              </w:r>
            </w:del>
          </w:p>
          <w:p w14:paraId="6A37B14C" w14:textId="271C1722" w:rsidR="00DB2BAF" w:rsidRPr="0093174D" w:rsidRDefault="5C012B36">
            <w:pPr>
              <w:pStyle w:val="ListParagraph"/>
              <w:numPr>
                <w:ilvl w:val="0"/>
                <w:numId w:val="34"/>
              </w:numPr>
              <w:jc w:val="both"/>
              <w:rPr>
                <w:rFonts w:ascii="Calibri" w:eastAsiaTheme="minorEastAsia" w:hAnsi="Calibri" w:cstheme="minorEastAsia"/>
                <w:b w:val="0"/>
                <w:color w:val="000000" w:themeColor="text1"/>
                <w:rPrChange w:id="696" w:author="Alex Lorimer" w:date="2016-01-20T07:47:00Z">
                  <w:rPr>
                    <w:rFonts w:asciiTheme="minorEastAsia" w:eastAsiaTheme="minorEastAsia" w:hAnsiTheme="minorEastAsia" w:cstheme="minorEastAsia"/>
                  </w:rPr>
                </w:rPrChange>
              </w:rPr>
            </w:pPr>
            <w:ins w:id="697" w:author="Guest" w:date="2016-01-19T19:47:00Z">
              <w:del w:id="698" w:author="Alex Lorimer" w:date="2016-01-19T20:56:00Z">
                <w:r w:rsidRPr="0093174D" w:rsidDel="002E50DA">
                  <w:rPr>
                    <w:rFonts w:ascii="Calibri" w:eastAsia="Calibri" w:hAnsi="Calibri" w:cs="Calibri"/>
                    <w:color w:val="000000" w:themeColor="text1"/>
                    <w:rPrChange w:id="699" w:author="Alex Lorimer" w:date="2016-01-20T07:47:00Z">
                      <w:rPr/>
                    </w:rPrChange>
                  </w:rPr>
                  <w:delText xml:space="preserve">The level of the problems - in terms of the computer education content - can be </w:delText>
                </w:r>
                <w:r w:rsidR="10DC4A21" w:rsidRPr="0093174D" w:rsidDel="002E50DA">
                  <w:rPr>
                    <w:rFonts w:ascii="Calibri" w:eastAsia="Calibri" w:hAnsi="Calibri" w:cs="Calibri"/>
                    <w:color w:val="000000" w:themeColor="text1"/>
                    <w:rPrChange w:id="700" w:author="Alex Lorimer" w:date="2016-01-20T07:47:00Z">
                      <w:rPr/>
                    </w:rPrChange>
                  </w:rPr>
                  <w:delText>easily</w:delText>
                </w:r>
              </w:del>
            </w:ins>
            <w:r w:rsidR="002E50DA" w:rsidRPr="0093174D">
              <w:rPr>
                <w:rFonts w:ascii="Calibri" w:eastAsia="Calibri" w:hAnsi="Calibri" w:cs="Calibri"/>
                <w:color w:val="000000" w:themeColor="text1"/>
              </w:rPr>
              <w:t>Difficulty levels could be easily</w:t>
            </w:r>
            <w:r w:rsidR="10DC4A21" w:rsidRPr="0093174D">
              <w:rPr>
                <w:rFonts w:ascii="Calibri" w:eastAsia="Calibri" w:hAnsi="Calibri" w:cs="Calibri"/>
                <w:color w:val="000000" w:themeColor="text1"/>
                <w:rPrChange w:id="701" w:author="Alex Lorimer" w:date="2016-01-20T07:47:00Z">
                  <w:rPr/>
                </w:rPrChange>
              </w:rPr>
              <w:t xml:space="preserve"> manipulated to suit </w:t>
            </w:r>
            <w:del w:id="702" w:author="Alex Lorimer" w:date="2016-01-19T20:56:00Z">
              <w:r w:rsidR="10DC4A21" w:rsidRPr="0093174D" w:rsidDel="002E50DA">
                <w:rPr>
                  <w:rFonts w:ascii="Calibri" w:eastAsia="Calibri" w:hAnsi="Calibri" w:cs="Calibri"/>
                  <w:color w:val="000000" w:themeColor="text1"/>
                  <w:rPrChange w:id="703" w:author="Alex Lorimer" w:date="2016-01-20T07:47:00Z">
                    <w:rPr/>
                  </w:rPrChange>
                </w:rPr>
                <w:delText xml:space="preserve">needs of individuals of different </w:delText>
              </w:r>
            </w:del>
            <w:r w:rsidR="002E50DA" w:rsidRPr="0093174D">
              <w:rPr>
                <w:rFonts w:ascii="Calibri" w:eastAsia="Calibri" w:hAnsi="Calibri" w:cs="Calibri"/>
                <w:color w:val="000000" w:themeColor="text1"/>
              </w:rPr>
              <w:t xml:space="preserve">differing </w:t>
            </w:r>
            <w:ins w:id="704" w:author="Guest" w:date="2016-01-19T19:47:00Z">
              <w:r w:rsidR="10DC4A21" w:rsidRPr="0093174D">
                <w:rPr>
                  <w:rFonts w:ascii="Calibri" w:eastAsia="Calibri" w:hAnsi="Calibri" w:cs="Calibri"/>
                  <w:color w:val="000000" w:themeColor="text1"/>
                  <w:rPrChange w:id="705" w:author="Alex Lorimer" w:date="2016-01-20T07:47:00Z">
                    <w:rPr/>
                  </w:rPrChange>
                </w:rPr>
                <w:t>abilities</w:t>
              </w:r>
            </w:ins>
            <w:r w:rsidR="002E50DA" w:rsidRPr="0093174D">
              <w:rPr>
                <w:rFonts w:ascii="Calibri" w:eastAsia="Calibri" w:hAnsi="Calibri" w:cs="Calibri"/>
                <w:color w:val="000000" w:themeColor="text1"/>
              </w:rPr>
              <w:t xml:space="preserve"> without altering the nature of the gam</w:t>
            </w:r>
            <w:r w:rsidR="0093174D">
              <w:rPr>
                <w:rFonts w:ascii="Calibri" w:eastAsia="Calibri" w:hAnsi="Calibri" w:cs="Calibri"/>
                <w:b w:val="0"/>
                <w:color w:val="000000" w:themeColor="text1"/>
              </w:rPr>
              <w:t>e</w:t>
            </w:r>
            <w:ins w:id="706" w:author="Guest" w:date="2016-01-19T19:47:00Z">
              <w:del w:id="707" w:author="Alex Lorimer" w:date="2016-01-19T20:56:00Z">
                <w:r w:rsidR="10DC4A21" w:rsidRPr="0093174D" w:rsidDel="002E50DA">
                  <w:rPr>
                    <w:rFonts w:ascii="Calibri" w:eastAsia="Calibri" w:hAnsi="Calibri" w:cs="Calibri"/>
                    <w:color w:val="000000" w:themeColor="text1"/>
                    <w:rPrChange w:id="708" w:author="Alex Lorimer" w:date="2016-01-20T07:47:00Z">
                      <w:rPr/>
                    </w:rPrChange>
                  </w:rPr>
                  <w:delText xml:space="preserve">, without necessarily </w:delText>
                </w:r>
              </w:del>
            </w:ins>
            <w:ins w:id="709" w:author="Guest" w:date="2016-01-19T19:48:00Z">
              <w:del w:id="710" w:author="Alex Lorimer" w:date="2016-01-19T20:56:00Z">
                <w:r w:rsidR="4E288C47" w:rsidRPr="0093174D" w:rsidDel="002E50DA">
                  <w:rPr>
                    <w:rFonts w:ascii="Calibri" w:eastAsia="Calibri" w:hAnsi="Calibri" w:cs="Calibri"/>
                    <w:color w:val="000000" w:themeColor="text1"/>
                    <w:rPrChange w:id="711" w:author="Alex Lorimer" w:date="2016-01-20T07:47:00Z">
                      <w:rPr/>
                    </w:rPrChange>
                  </w:rPr>
                  <w:delText>adding substantially to the development.</w:delText>
                </w:r>
              </w:del>
            </w:ins>
          </w:p>
        </w:tc>
        <w:tc>
          <w:tcPr>
            <w:tcW w:w="4680" w:type="dxa"/>
          </w:tcPr>
          <w:p w14:paraId="759999E1" w14:textId="77777777" w:rsidR="00DB2BAF" w:rsidRPr="00D0522A" w:rsidRDefault="00DB2BAF" w:rsidP="00C72512">
            <w:pPr>
              <w:pStyle w:val="Heading2"/>
              <w:outlineLvl w:val="1"/>
              <w:cnfStyle w:val="100000000000" w:firstRow="1" w:lastRow="0" w:firstColumn="0" w:lastColumn="0" w:oddVBand="0" w:evenVBand="0" w:oddHBand="0" w:evenHBand="0" w:firstRowFirstColumn="0" w:firstRowLastColumn="0" w:lastRowFirstColumn="0" w:lastRowLastColumn="0"/>
              <w:rPr>
                <w:rFonts w:ascii="Calibri" w:hAnsi="Calibri"/>
              </w:rPr>
            </w:pPr>
            <w:r w:rsidRPr="00D0522A">
              <w:rPr>
                <w:rFonts w:ascii="Calibri" w:eastAsia="Calibri" w:hAnsi="Calibri" w:cs="Calibri"/>
                <w:b/>
                <w:sz w:val="28"/>
                <w:szCs w:val="28"/>
              </w:rPr>
              <w:t>Weaknesses</w:t>
            </w:r>
          </w:p>
          <w:p w14:paraId="20B154CF" w14:textId="77777777" w:rsidR="00DB2BAF" w:rsidRPr="00D0522A" w:rsidRDefault="00DB2BAF" w:rsidP="00C72512">
            <w:pPr>
              <w:cnfStyle w:val="100000000000" w:firstRow="1" w:lastRow="0" w:firstColumn="0" w:lastColumn="0" w:oddVBand="0" w:evenVBand="0" w:oddHBand="0" w:evenHBand="0" w:firstRowFirstColumn="0" w:firstRowLastColumn="0" w:lastRowFirstColumn="0" w:lastRowLastColumn="0"/>
              <w:rPr>
                <w:rFonts w:ascii="Calibri" w:hAnsi="Calibri"/>
              </w:rPr>
            </w:pPr>
          </w:p>
          <w:p w14:paraId="69ECD7BD" w14:textId="77E9D8B2" w:rsidR="00DB2BAF" w:rsidRPr="00E92DD1" w:rsidRDefault="361A4AE1">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ins w:id="712" w:author="Guest" w:date="2016-01-19T19:41:00Z"/>
                <w:rFonts w:ascii="Calibri" w:eastAsia="Calibri,メイリオ" w:hAnsi="Calibri" w:cs="Calibri,メイリオ"/>
                <w:b w:val="0"/>
                <w:rPrChange w:id="713" w:author="Alex Lorimer" w:date="2016-01-20T07:15:00Z">
                  <w:rPr>
                    <w:ins w:id="714" w:author="Guest" w:date="2016-01-19T19:41:00Z"/>
                    <w:rFonts w:ascii="Calibri,メイリオ" w:eastAsia="Calibri,メイリオ" w:hAnsi="Calibri,メイリオ" w:cs="Calibri,メイリオ"/>
                  </w:rPr>
                </w:rPrChange>
              </w:rPr>
            </w:pPr>
            <w:ins w:id="715" w:author="Guest" w:date="2016-01-19T19:40:00Z">
              <w:del w:id="716" w:author="Alex Lorimer" w:date="2016-01-19T20:58:00Z">
                <w:r w:rsidRPr="00E92DD1" w:rsidDel="002E50DA">
                  <w:rPr>
                    <w:rFonts w:ascii="Calibri" w:eastAsia="Calibri" w:hAnsi="Calibri" w:cs="Calibri"/>
                    <w:color w:val="000000" w:themeColor="text1"/>
                    <w:rPrChange w:id="717" w:author="Alex Lorimer" w:date="2016-01-20T07:15:00Z">
                      <w:rPr/>
                    </w:rPrChange>
                  </w:rPr>
                  <w:delText>T</w:delText>
                </w:r>
              </w:del>
            </w:ins>
            <w:ins w:id="718" w:author="Guest" w:date="2016-01-19T19:41:00Z">
              <w:del w:id="719" w:author="Alex Lorimer" w:date="2016-01-19T20:58:00Z">
                <w:r w:rsidR="0C563DC5" w:rsidRPr="00E92DD1" w:rsidDel="002E50DA">
                  <w:rPr>
                    <w:rFonts w:ascii="Calibri" w:eastAsia="Calibri" w:hAnsi="Calibri" w:cs="Calibri"/>
                    <w:color w:val="000000" w:themeColor="text1"/>
                    <w:rPrChange w:id="720" w:author="Alex Lorimer" w:date="2016-01-20T07:15:00Z">
                      <w:rPr/>
                    </w:rPrChange>
                  </w:rPr>
                  <w:delText xml:space="preserve">he framework of the </w:delText>
                </w:r>
              </w:del>
            </w:ins>
            <w:r w:rsidR="002E50DA" w:rsidRPr="00E92DD1">
              <w:rPr>
                <w:rFonts w:ascii="Calibri" w:eastAsia="Calibri" w:hAnsi="Calibri" w:cs="Calibri"/>
                <w:color w:val="000000" w:themeColor="text1"/>
              </w:rPr>
              <w:t>P</w:t>
            </w:r>
            <w:del w:id="721" w:author="Alex Lorimer" w:date="2016-01-19T20:58:00Z">
              <w:r w:rsidR="0C563DC5" w:rsidRPr="00E92DD1" w:rsidDel="002E50DA">
                <w:rPr>
                  <w:rFonts w:ascii="Calibri" w:eastAsia="Calibri" w:hAnsi="Calibri" w:cs="Calibri"/>
                  <w:color w:val="000000" w:themeColor="text1"/>
                  <w:rPrChange w:id="722" w:author="Alex Lorimer" w:date="2016-01-20T07:15:00Z">
                    <w:rPr/>
                  </w:rPrChange>
                </w:rPr>
                <w:delText>p</w:delText>
              </w:r>
            </w:del>
            <w:r w:rsidR="0C563DC5" w:rsidRPr="00E92DD1">
              <w:rPr>
                <w:rFonts w:ascii="Calibri" w:eastAsia="Calibri" w:hAnsi="Calibri" w:cs="Calibri"/>
                <w:color w:val="000000" w:themeColor="text1"/>
                <w:rPrChange w:id="723" w:author="Alex Lorimer" w:date="2016-01-20T07:15:00Z">
                  <w:rPr/>
                </w:rPrChange>
              </w:rPr>
              <w:t>latforming c</w:t>
            </w:r>
            <w:r w:rsidR="5E2703BD" w:rsidRPr="00E92DD1">
              <w:rPr>
                <w:rFonts w:ascii="Calibri" w:eastAsia="Calibri" w:hAnsi="Calibri" w:cs="Calibri"/>
                <w:color w:val="000000" w:themeColor="text1"/>
                <w:rPrChange w:id="724" w:author="Alex Lorimer" w:date="2016-01-20T07:15:00Z">
                  <w:rPr/>
                </w:rPrChange>
              </w:rPr>
              <w:t xml:space="preserve">oncept </w:t>
            </w:r>
            <w:r w:rsidR="002E50DA" w:rsidRPr="00E92DD1">
              <w:rPr>
                <w:rFonts w:ascii="Calibri" w:eastAsia="Calibri" w:hAnsi="Calibri" w:cs="Calibri"/>
                <w:color w:val="000000" w:themeColor="text1"/>
              </w:rPr>
              <w:t>is</w:t>
            </w:r>
            <w:r w:rsidR="002E50DA" w:rsidRPr="5E2703BD">
              <w:rPr>
                <w:rFonts w:ascii="Calibri" w:eastAsia="Calibri" w:hAnsi="Calibri" w:cs="Calibri"/>
                <w:color w:val="000000" w:themeColor="text1"/>
              </w:rPr>
              <w:t xml:space="preserve"> </w:t>
            </w:r>
            <w:r w:rsidR="002E50DA">
              <w:rPr>
                <w:rFonts w:ascii="Calibri" w:eastAsia="Calibri" w:hAnsi="Calibri" w:cs="Calibri"/>
                <w:color w:val="000000" w:themeColor="text1"/>
              </w:rPr>
              <w:t xml:space="preserve">slightly </w:t>
            </w:r>
            <w:ins w:id="725" w:author="Guest" w:date="2016-01-19T19:39:00Z">
              <w:del w:id="726" w:author="Alex Lorimer" w:date="2016-01-19T20:58:00Z">
                <w:r w:rsidR="5E2703BD" w:rsidRPr="006433DC" w:rsidDel="002E50DA">
                  <w:rPr>
                    <w:rFonts w:ascii="Calibri" w:eastAsia="Calibri" w:hAnsi="Calibri" w:cs="Calibri"/>
                    <w:color w:val="000000" w:themeColor="text1"/>
                    <w:rPrChange w:id="727" w:author="Alex Lorimer" w:date="2016-01-19T21:16:00Z">
                      <w:rPr/>
                    </w:rPrChange>
                  </w:rPr>
                  <w:delText xml:space="preserve">is somewhat </w:delText>
                </w:r>
              </w:del>
              <w:r w:rsidR="5E2703BD" w:rsidRPr="006433DC">
                <w:rPr>
                  <w:rFonts w:ascii="Calibri" w:eastAsia="Calibri" w:hAnsi="Calibri" w:cs="Calibri"/>
                  <w:color w:val="000000" w:themeColor="text1"/>
                  <w:rPrChange w:id="728" w:author="Alex Lorimer" w:date="2016-01-19T21:16:00Z">
                    <w:rPr/>
                  </w:rPrChange>
                </w:rPr>
                <w:t>pass</w:t>
              </w:r>
            </w:ins>
            <w:ins w:id="729" w:author="Guest" w:date="2016-01-19T19:40:00Z">
              <w:r w:rsidR="6B715A93" w:rsidRPr="006433DC">
                <w:rPr>
                  <w:rFonts w:ascii="Calibri" w:eastAsia="Calibri" w:hAnsi="Calibri" w:cs="Calibri"/>
                  <w:color w:val="000000" w:themeColor="text1"/>
                  <w:rPrChange w:id="730" w:author="Alex Lorimer" w:date="2016-01-19T21:16:00Z">
                    <w:rPr/>
                  </w:rPrChange>
                </w:rPr>
                <w:t>é</w:t>
              </w:r>
            </w:ins>
            <w:r w:rsidR="002E50DA" w:rsidRPr="00E92DD1">
              <w:rPr>
                <w:rFonts w:ascii="Calibri" w:eastAsia="Calibri" w:hAnsi="Calibri" w:cs="Calibri"/>
                <w:color w:val="000000" w:themeColor="text1"/>
              </w:rPr>
              <w:t>,</w:t>
            </w:r>
            <w:ins w:id="731" w:author="Guest" w:date="2016-01-19T19:40:00Z">
              <w:r w:rsidR="6B715A93" w:rsidRPr="00E92DD1">
                <w:rPr>
                  <w:rFonts w:ascii="Calibri" w:eastAsia="Calibri" w:hAnsi="Calibri" w:cs="Calibri"/>
                  <w:color w:val="000000" w:themeColor="text1"/>
                  <w:rPrChange w:id="732" w:author="Alex Lorimer" w:date="2016-01-20T07:15:00Z">
                    <w:rPr/>
                  </w:rPrChange>
                </w:rPr>
                <w:t xml:space="preserve"> </w:t>
              </w:r>
              <w:r w:rsidRPr="00E92DD1">
                <w:rPr>
                  <w:rFonts w:ascii="Calibri" w:eastAsia="Calibri" w:hAnsi="Calibri" w:cs="Calibri"/>
                  <w:color w:val="000000" w:themeColor="text1"/>
                  <w:rPrChange w:id="733" w:author="Alex Lorimer" w:date="2016-01-20T07:15:00Z">
                    <w:rPr/>
                  </w:rPrChange>
                </w:rPr>
                <w:t>30 years on from its popularization</w:t>
              </w:r>
            </w:ins>
            <w:ins w:id="734" w:author="Guest" w:date="2016-01-19T19:41:00Z">
              <w:del w:id="735" w:author="Alex Lorimer" w:date="2016-01-19T20:58:00Z">
                <w:r w:rsidR="0C563DC5" w:rsidRPr="00E92DD1" w:rsidDel="002E50DA">
                  <w:rPr>
                    <w:rFonts w:ascii="Calibri" w:eastAsia="Calibri" w:hAnsi="Calibri" w:cs="Calibri"/>
                    <w:color w:val="000000" w:themeColor="text1"/>
                    <w:rPrChange w:id="736" w:author="Alex Lorimer" w:date="2016-01-20T07:15:00Z">
                      <w:rPr/>
                    </w:rPrChange>
                  </w:rPr>
                  <w:delText>.</w:delText>
                </w:r>
              </w:del>
            </w:ins>
          </w:p>
          <w:p w14:paraId="039B4E3B" w14:textId="6CF514B5" w:rsidR="00DB2BAF" w:rsidRPr="00E92DD1" w:rsidRDefault="679FB157" w:rsidP="00C72512">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ins w:id="737" w:author="Guest" w:date="2016-01-19T19:48:00Z"/>
                <w:rFonts w:ascii="Calibri" w:eastAsia="Calibri,メイリオ" w:hAnsi="Calibri" w:cs="Calibri,メイリオ"/>
                <w:b w:val="0"/>
                <w:rPrChange w:id="738" w:author="Alex Lorimer" w:date="2016-01-20T07:16:00Z">
                  <w:rPr>
                    <w:ins w:id="739" w:author="Guest" w:date="2016-01-19T19:48:00Z"/>
                    <w:rFonts w:ascii="Calibri,メイリオ" w:eastAsia="Calibri,メイリオ" w:hAnsi="Calibri,メイリオ" w:cs="Calibri,メイリオ"/>
                  </w:rPr>
                </w:rPrChange>
              </w:rPr>
            </w:pPr>
            <w:ins w:id="740" w:author="Guest" w:date="2016-01-19T19:44:00Z">
              <w:r w:rsidRPr="00E92DD1">
                <w:rPr>
                  <w:rFonts w:ascii="Calibri" w:eastAsia="Calibri" w:hAnsi="Calibri" w:cs="Calibri"/>
                  <w:color w:val="000000" w:themeColor="text1"/>
                  <w:rPrChange w:id="741" w:author="Alex Lorimer" w:date="2016-01-20T07:16:00Z">
                    <w:rPr/>
                  </w:rPrChange>
                </w:rPr>
                <w:t xml:space="preserve">It </w:t>
              </w:r>
              <w:del w:id="742" w:author="Alex Lorimer" w:date="2016-01-19T20:59:00Z">
                <w:r w:rsidRPr="00E92DD1" w:rsidDel="002E50DA">
                  <w:rPr>
                    <w:rFonts w:ascii="Calibri" w:eastAsia="Calibri" w:hAnsi="Calibri" w:cs="Calibri"/>
                    <w:color w:val="000000" w:themeColor="text1"/>
                    <w:rPrChange w:id="743" w:author="Alex Lorimer" w:date="2016-01-20T07:16:00Z">
                      <w:rPr/>
                    </w:rPrChange>
                  </w:rPr>
                  <w:delText>will</w:delText>
                </w:r>
              </w:del>
            </w:ins>
            <w:r w:rsidR="002E50DA" w:rsidRPr="00E92DD1">
              <w:rPr>
                <w:rFonts w:ascii="Calibri" w:eastAsia="Calibri" w:hAnsi="Calibri" w:cs="Calibri"/>
                <w:color w:val="000000" w:themeColor="text1"/>
              </w:rPr>
              <w:t>might</w:t>
            </w:r>
            <w:ins w:id="744" w:author="Guest" w:date="2016-01-19T19:44:00Z">
              <w:r w:rsidRPr="00E92DD1">
                <w:rPr>
                  <w:rFonts w:ascii="Calibri" w:eastAsia="Calibri" w:hAnsi="Calibri" w:cs="Calibri"/>
                  <w:color w:val="000000" w:themeColor="text1"/>
                  <w:rPrChange w:id="745" w:author="Alex Lorimer" w:date="2016-01-20T07:16:00Z">
                    <w:rPr/>
                  </w:rPrChange>
                </w:rPr>
                <w:t xml:space="preserve"> </w:t>
              </w:r>
            </w:ins>
            <w:r w:rsidR="00516646">
              <w:rPr>
                <w:rFonts w:ascii="Calibri" w:eastAsia="Calibri" w:hAnsi="Calibri" w:cs="Calibri"/>
                <w:color w:val="000000" w:themeColor="text1"/>
              </w:rPr>
              <w:t xml:space="preserve">difficult </w:t>
            </w:r>
            <w:ins w:id="746" w:author="Guest" w:date="2016-01-19T19:44:00Z">
              <w:del w:id="747" w:author="Alex Lorimer" w:date="2016-01-19T20:59:00Z">
                <w:r w:rsidRPr="00E92DD1" w:rsidDel="002E50DA">
                  <w:rPr>
                    <w:rFonts w:ascii="Calibri" w:eastAsia="Calibri" w:hAnsi="Calibri" w:cs="Calibri"/>
                    <w:color w:val="000000" w:themeColor="text1"/>
                    <w:rPrChange w:id="748" w:author="Alex Lorimer" w:date="2016-01-20T07:16:00Z">
                      <w:rPr/>
                    </w:rPrChange>
                  </w:rPr>
                  <w:delText>be difficult to set our</w:delText>
                </w:r>
              </w:del>
            </w:ins>
            <w:r w:rsidR="002E50DA">
              <w:rPr>
                <w:rFonts w:ascii="Calibri" w:eastAsia="Calibri" w:hAnsi="Calibri" w:cs="Calibri"/>
                <w:color w:val="000000" w:themeColor="text1"/>
              </w:rPr>
              <w:t>to differentiate</w:t>
            </w:r>
            <w:r w:rsidR="002E50DA" w:rsidRPr="00E92DD1">
              <w:rPr>
                <w:rFonts w:ascii="Calibri" w:eastAsia="Calibri" w:hAnsi="Calibri" w:cs="Calibri"/>
                <w:color w:val="000000" w:themeColor="text1"/>
              </w:rPr>
              <w:t xml:space="preserve"> our</w:t>
            </w:r>
            <w:ins w:id="749" w:author="Guest" w:date="2016-01-19T19:44:00Z">
              <w:r w:rsidRPr="00E92DD1">
                <w:rPr>
                  <w:rFonts w:ascii="Calibri" w:eastAsia="Calibri" w:hAnsi="Calibri" w:cs="Calibri"/>
                  <w:color w:val="000000" w:themeColor="text1"/>
                  <w:rPrChange w:id="750" w:author="Alex Lorimer" w:date="2016-01-20T07:16:00Z">
                    <w:rPr/>
                  </w:rPrChange>
                </w:rPr>
                <w:t xml:space="preserve"> product</w:t>
              </w:r>
            </w:ins>
            <w:r w:rsidR="002E50DA" w:rsidRPr="00E92DD1">
              <w:rPr>
                <w:rFonts w:ascii="Calibri" w:eastAsia="Calibri" w:hAnsi="Calibri" w:cs="Calibri"/>
                <w:color w:val="000000" w:themeColor="text1"/>
              </w:rPr>
              <w:t xml:space="preserve"> </w:t>
            </w:r>
            <w:ins w:id="751" w:author="Guest" w:date="2016-01-19T19:44:00Z">
              <w:del w:id="752" w:author="Alex Lorimer" w:date="2016-01-19T20:59:00Z">
                <w:r w:rsidRPr="00E92DD1" w:rsidDel="002E50DA">
                  <w:rPr>
                    <w:rFonts w:ascii="Calibri" w:eastAsia="Calibri" w:hAnsi="Calibri" w:cs="Calibri"/>
                    <w:color w:val="000000" w:themeColor="text1"/>
                    <w:rPrChange w:id="753" w:author="Alex Lorimer" w:date="2016-01-20T07:16:00Z">
                      <w:rPr/>
                    </w:rPrChange>
                  </w:rPr>
                  <w:delText xml:space="preserve"> apart </w:delText>
                </w:r>
              </w:del>
              <w:r w:rsidRPr="00E92DD1">
                <w:rPr>
                  <w:rFonts w:ascii="Calibri" w:eastAsia="Calibri" w:hAnsi="Calibri" w:cs="Calibri"/>
                  <w:color w:val="000000" w:themeColor="text1"/>
                  <w:rPrChange w:id="754" w:author="Alex Lorimer" w:date="2016-01-20T07:16:00Z">
                    <w:rPr/>
                  </w:rPrChange>
                </w:rPr>
                <w:t>in a sea of Mario clones</w:t>
              </w:r>
              <w:del w:id="755" w:author="Alex Lorimer" w:date="2016-01-19T21:00:00Z">
                <w:r w:rsidRPr="00E92DD1" w:rsidDel="00516646">
                  <w:rPr>
                    <w:rFonts w:ascii="Calibri" w:eastAsia="Calibri" w:hAnsi="Calibri" w:cs="Calibri"/>
                    <w:color w:val="000000" w:themeColor="text1"/>
                    <w:rPrChange w:id="756" w:author="Alex Lorimer" w:date="2016-01-20T07:16:00Z">
                      <w:rPr/>
                    </w:rPrChange>
                  </w:rPr>
                  <w:delText>, even with a relatively strong USP.</w:delText>
                </w:r>
              </w:del>
            </w:ins>
          </w:p>
          <w:p w14:paraId="7DCF9908" w14:textId="42C619AE" w:rsidR="4E288C47" w:rsidRPr="006433DC" w:rsidDel="39BBB525" w:rsidRDefault="4E288C47">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del w:id="757" w:author="Guest" w:date="2016-01-19T19:48:00Z"/>
                <w:rFonts w:ascii="Calibri" w:eastAsia="Calibri,メイリオ" w:hAnsi="Calibri" w:cs="Calibri,メイリオ"/>
                <w:rPrChange w:id="758" w:author="Alex Lorimer" w:date="2016-01-19T21:16:00Z">
                  <w:rPr>
                    <w:del w:id="759" w:author="Guest" w:date="2016-01-19T19:48:00Z"/>
                    <w:rFonts w:ascii="Calibri,メイリオ" w:eastAsia="Calibri,メイリオ" w:hAnsi="Calibri,メイリオ" w:cs="Calibri,メイリオ"/>
                  </w:rPr>
                </w:rPrChange>
              </w:rPr>
              <w:pPrChange w:id="760" w:author="Guest" w:date="2016-01-19T19:48:00Z">
                <w:pPr>
                  <w:cnfStyle w:val="100000000000" w:firstRow="1" w:lastRow="0" w:firstColumn="0" w:lastColumn="0" w:oddVBand="0" w:evenVBand="0" w:oddHBand="0" w:evenHBand="0" w:firstRowFirstColumn="0" w:firstRowLastColumn="0" w:lastRowFirstColumn="0" w:lastRowLastColumn="0"/>
                </w:pPr>
              </w:pPrChange>
            </w:pPr>
            <w:ins w:id="761" w:author="Guest" w:date="2016-01-19T19:48:00Z">
              <w:del w:id="762" w:author="Alex Lorimer" w:date="2016-01-19T21:01:00Z">
                <w:r w:rsidRPr="00E92DD1" w:rsidDel="00516646">
                  <w:rPr>
                    <w:rFonts w:ascii="Calibri" w:eastAsia="Calibri" w:hAnsi="Calibri" w:cs="Calibri"/>
                    <w:color w:val="000000" w:themeColor="text1"/>
                    <w:rPrChange w:id="763" w:author="Alex Lorimer" w:date="2016-01-20T07:16:00Z">
                      <w:rPr/>
                    </w:rPrChange>
                  </w:rPr>
                  <w:delText xml:space="preserve">A project like this </w:delText>
                </w:r>
              </w:del>
            </w:ins>
            <w:r w:rsidR="00516646" w:rsidRPr="00E92DD1">
              <w:rPr>
                <w:rFonts w:ascii="Calibri" w:eastAsia="Calibri" w:hAnsi="Calibri" w:cs="Calibri"/>
                <w:color w:val="000000" w:themeColor="text1"/>
              </w:rPr>
              <w:t>W</w:t>
            </w:r>
            <w:ins w:id="764" w:author="Guest" w:date="2016-01-19T19:48:00Z">
              <w:del w:id="765" w:author="Alex Lorimer" w:date="2016-01-19T21:01:00Z">
                <w:r w:rsidRPr="00E92DD1" w:rsidDel="00516646">
                  <w:rPr>
                    <w:rFonts w:ascii="Calibri" w:eastAsia="Calibri" w:hAnsi="Calibri" w:cs="Calibri"/>
                    <w:color w:val="000000" w:themeColor="text1"/>
                    <w:rPrChange w:id="766" w:author="Alex Lorimer" w:date="2016-01-20T07:16:00Z">
                      <w:rPr/>
                    </w:rPrChange>
                  </w:rPr>
                  <w:delText>w</w:delText>
                </w:r>
              </w:del>
              <w:r w:rsidR="39BBB525" w:rsidRPr="00E92DD1">
                <w:rPr>
                  <w:rFonts w:ascii="Calibri" w:eastAsia="Calibri" w:hAnsi="Calibri" w:cs="Calibri"/>
                  <w:color w:val="000000" w:themeColor="text1"/>
                  <w:rPrChange w:id="767" w:author="Alex Lorimer" w:date="2016-01-20T07:16:00Z">
                    <w:rPr/>
                  </w:rPrChange>
                </w:rPr>
                <w:t>ould require massive</w:t>
              </w:r>
              <w:r w:rsidR="39BBB525" w:rsidRPr="006433DC">
                <w:rPr>
                  <w:rFonts w:ascii="Calibri" w:eastAsia="Calibri" w:hAnsi="Calibri" w:cs="Calibri"/>
                  <w:color w:val="000000" w:themeColor="text1"/>
                  <w:rPrChange w:id="768" w:author="Alex Lorimer" w:date="2016-01-19T21:16:00Z">
                    <w:rPr/>
                  </w:rPrChange>
                </w:rPr>
                <w:t xml:space="preserve"> effort</w:t>
              </w:r>
              <w:del w:id="769" w:author="Alex Lorimer" w:date="2016-01-19T21:01:00Z">
                <w:r w:rsidR="39BBB525" w:rsidRPr="006433DC" w:rsidDel="00516646">
                  <w:rPr>
                    <w:rFonts w:ascii="Calibri" w:eastAsia="Calibri" w:hAnsi="Calibri" w:cs="Calibri"/>
                    <w:color w:val="000000" w:themeColor="text1"/>
                    <w:rPrChange w:id="770" w:author="Alex Lorimer" w:date="2016-01-19T21:16:00Z">
                      <w:rPr/>
                    </w:rPrChange>
                  </w:rPr>
                  <w:delText>s</w:delText>
                </w:r>
              </w:del>
              <w:r w:rsidR="39BBB525" w:rsidRPr="006433DC">
                <w:rPr>
                  <w:rFonts w:ascii="Calibri" w:eastAsia="Calibri" w:hAnsi="Calibri" w:cs="Calibri"/>
                  <w:color w:val="000000" w:themeColor="text1"/>
                  <w:rPrChange w:id="771" w:author="Alex Lorimer" w:date="2016-01-19T21:16:00Z">
                    <w:rPr/>
                  </w:rPrChange>
                </w:rPr>
                <w:t xml:space="preserve"> </w:t>
              </w:r>
              <w:del w:id="772" w:author="Alex Lorimer" w:date="2016-01-19T21:01:00Z">
                <w:r w:rsidR="39BBB525" w:rsidRPr="006433DC" w:rsidDel="00516646">
                  <w:rPr>
                    <w:rFonts w:ascii="Calibri" w:eastAsia="Calibri" w:hAnsi="Calibri" w:cs="Calibri"/>
                    <w:color w:val="000000" w:themeColor="text1"/>
                    <w:rPrChange w:id="773" w:author="Alex Lorimer" w:date="2016-01-19T21:16:00Z">
                      <w:rPr/>
                    </w:rPrChange>
                  </w:rPr>
                  <w:delText>in</w:delText>
                </w:r>
              </w:del>
            </w:ins>
            <w:r w:rsidR="00516646">
              <w:rPr>
                <w:rFonts w:ascii="Calibri" w:eastAsia="Calibri" w:hAnsi="Calibri" w:cs="Calibri"/>
                <w:color w:val="000000" w:themeColor="text1"/>
              </w:rPr>
              <w:t>in</w:t>
            </w:r>
            <w:ins w:id="774" w:author="Guest" w:date="2016-01-19T19:48:00Z">
              <w:r w:rsidR="39BBB525" w:rsidRPr="006433DC">
                <w:rPr>
                  <w:rFonts w:ascii="Calibri" w:eastAsia="Calibri" w:hAnsi="Calibri" w:cs="Calibri"/>
                  <w:color w:val="000000" w:themeColor="text1"/>
                  <w:rPrChange w:id="775" w:author="Alex Lorimer" w:date="2016-01-19T21:16:00Z">
                    <w:rPr/>
                  </w:rPrChange>
                </w:rPr>
                <w:t xml:space="preserve"> level design</w:t>
              </w:r>
            </w:ins>
            <w:r w:rsidR="00516646">
              <w:rPr>
                <w:rFonts w:ascii="Calibri" w:eastAsia="Calibri" w:hAnsi="Calibri" w:cs="Calibri"/>
                <w:color w:val="000000" w:themeColor="text1"/>
              </w:rPr>
              <w:t xml:space="preserve"> </w:t>
            </w:r>
            <w:r w:rsidR="00516646" w:rsidRPr="00E92DD1">
              <w:rPr>
                <w:rFonts w:ascii="Calibri" w:eastAsia="Calibri" w:hAnsi="Calibri" w:cs="Calibri"/>
                <w:color w:val="000000" w:themeColor="text1"/>
              </w:rPr>
              <w:t>to give the necessary game depth</w:t>
            </w:r>
            <w:ins w:id="776" w:author="Guest" w:date="2016-01-19T19:48:00Z">
              <w:r w:rsidR="39BBB525" w:rsidRPr="00E92DD1">
                <w:rPr>
                  <w:rFonts w:ascii="Calibri" w:eastAsia="Calibri" w:hAnsi="Calibri" w:cs="Calibri"/>
                  <w:color w:val="000000" w:themeColor="text1"/>
                  <w:rPrChange w:id="777" w:author="Alex Lorimer" w:date="2016-01-20T07:16:00Z">
                    <w:rPr/>
                  </w:rPrChange>
                </w:rPr>
                <w:t xml:space="preserve">, </w:t>
              </w:r>
              <w:del w:id="778" w:author="Alex Lorimer" w:date="2016-01-19T21:03:00Z">
                <w:r w:rsidR="39BBB525" w:rsidRPr="00E92DD1" w:rsidDel="00516646">
                  <w:rPr>
                    <w:rFonts w:ascii="Calibri" w:eastAsia="Calibri" w:hAnsi="Calibri" w:cs="Calibri"/>
                    <w:color w:val="000000" w:themeColor="text1"/>
                    <w:rPrChange w:id="779" w:author="Alex Lorimer" w:date="2016-01-20T07:16:00Z">
                      <w:rPr/>
                    </w:rPrChange>
                  </w:rPr>
                  <w:delText>as opposed to computer science</w:delText>
                </w:r>
              </w:del>
            </w:ins>
            <w:r w:rsidR="00516646" w:rsidRPr="00E92DD1">
              <w:rPr>
                <w:rFonts w:ascii="Calibri" w:eastAsia="Calibri" w:hAnsi="Calibri" w:cs="Calibri"/>
                <w:color w:val="000000" w:themeColor="text1"/>
              </w:rPr>
              <w:t>which might detract from the more fundamental programming element of the project</w:t>
            </w:r>
            <w:ins w:id="780" w:author="Guest" w:date="2016-01-19T19:48:00Z">
              <w:del w:id="781" w:author="Alex Lorimer" w:date="2016-01-19T21:04:00Z">
                <w:r w:rsidR="39BBB525" w:rsidRPr="006433DC" w:rsidDel="00516646">
                  <w:rPr>
                    <w:rFonts w:ascii="Calibri" w:eastAsia="Calibri" w:hAnsi="Calibri" w:cs="Calibri"/>
                    <w:color w:val="000000" w:themeColor="text1"/>
                    <w:rPrChange w:id="782" w:author="Alex Lorimer" w:date="2016-01-19T21:16:00Z">
                      <w:rPr/>
                    </w:rPrChange>
                  </w:rPr>
                  <w:delText xml:space="preserve">, the former </w:delText>
                </w:r>
              </w:del>
            </w:ins>
            <w:ins w:id="783" w:author="Guest" w:date="2016-01-19T19:49:00Z">
              <w:del w:id="784" w:author="Alex Lorimer" w:date="2016-01-19T21:04:00Z">
                <w:r w:rsidR="348390B7" w:rsidRPr="006433DC" w:rsidDel="00516646">
                  <w:rPr>
                    <w:rFonts w:ascii="Calibri" w:eastAsia="Calibri" w:hAnsi="Calibri" w:cs="Calibri"/>
                    <w:color w:val="000000" w:themeColor="text1"/>
                    <w:rPrChange w:id="785" w:author="Alex Lorimer" w:date="2016-01-19T21:16:00Z">
                      <w:rPr/>
                    </w:rPrChange>
                  </w:rPr>
                  <w:delText>being an area where we are inexperienced (especially versus our competition who have ite</w:delText>
                </w:r>
                <w:r w:rsidR="12DC6A89" w:rsidRPr="006433DC" w:rsidDel="00516646">
                  <w:rPr>
                    <w:rFonts w:ascii="Calibri" w:eastAsia="Calibri" w:hAnsi="Calibri" w:cs="Calibri"/>
                    <w:color w:val="000000" w:themeColor="text1"/>
                    <w:rPrChange w:id="786" w:author="Alex Lorimer" w:date="2016-01-19T21:16:00Z">
                      <w:rPr/>
                    </w:rPrChange>
                  </w:rPr>
                  <w:delText>rated such games for decades), whilst the latter is where we</w:delText>
                </w:r>
              </w:del>
            </w:ins>
            <w:ins w:id="787" w:author="Guest" w:date="2016-01-19T19:50:00Z">
              <w:del w:id="788" w:author="Alex Lorimer" w:date="2016-01-19T21:04:00Z">
                <w:r w:rsidR="1A7E0585" w:rsidRPr="006433DC" w:rsidDel="00516646">
                  <w:rPr>
                    <w:rFonts w:ascii="Calibri" w:eastAsia="Calibri" w:hAnsi="Calibri" w:cs="Calibri"/>
                    <w:color w:val="000000" w:themeColor="text1"/>
                    <w:rPrChange w:id="789" w:author="Alex Lorimer" w:date="2016-01-19T21:16:00Z">
                      <w:rPr/>
                    </w:rPrChange>
                  </w:rPr>
                  <w:delText>, as a team,</w:delText>
                </w:r>
              </w:del>
            </w:ins>
            <w:ins w:id="790" w:author="Guest" w:date="2016-01-19T19:49:00Z">
              <w:del w:id="791" w:author="Alex Lorimer" w:date="2016-01-19T21:04:00Z">
                <w:r w:rsidR="12DC6A89" w:rsidRPr="006433DC" w:rsidDel="00516646">
                  <w:rPr>
                    <w:rFonts w:ascii="Calibri" w:eastAsia="Calibri" w:hAnsi="Calibri" w:cs="Calibri"/>
                    <w:color w:val="000000" w:themeColor="text1"/>
                    <w:rPrChange w:id="792" w:author="Alex Lorimer" w:date="2016-01-19T21:16:00Z">
                      <w:rPr/>
                    </w:rPrChange>
                  </w:rPr>
                  <w:delText xml:space="preserve"> want to </w:delText>
                </w:r>
              </w:del>
            </w:ins>
            <w:ins w:id="793" w:author="Guest" w:date="2016-01-19T19:50:00Z">
              <w:del w:id="794" w:author="Alex Lorimer" w:date="2016-01-19T21:04:00Z">
                <w:r w:rsidR="1A7E0585" w:rsidRPr="006433DC" w:rsidDel="00516646">
                  <w:rPr>
                    <w:rFonts w:ascii="Calibri" w:eastAsia="Calibri" w:hAnsi="Calibri" w:cs="Calibri"/>
                    <w:color w:val="000000" w:themeColor="text1"/>
                    <w:rPrChange w:id="795" w:author="Alex Lorimer" w:date="2016-01-19T21:16:00Z">
                      <w:rPr/>
                    </w:rPrChange>
                  </w:rPr>
                  <w:delText xml:space="preserve">be </w:delText>
                </w:r>
              </w:del>
            </w:ins>
            <w:ins w:id="796" w:author="Guest" w:date="2016-01-19T19:49:00Z">
              <w:del w:id="797" w:author="Alex Lorimer" w:date="2016-01-19T21:04:00Z">
                <w:r w:rsidR="12DC6A89" w:rsidRPr="006433DC" w:rsidDel="00516646">
                  <w:rPr>
                    <w:rFonts w:ascii="Calibri" w:eastAsia="Calibri" w:hAnsi="Calibri" w:cs="Calibri"/>
                    <w:color w:val="000000" w:themeColor="text1"/>
                    <w:rPrChange w:id="798" w:author="Alex Lorimer" w:date="2016-01-19T21:16:00Z">
                      <w:rPr/>
                    </w:rPrChange>
                  </w:rPr>
                  <w:delText>focus</w:delText>
                </w:r>
              </w:del>
            </w:ins>
            <w:ins w:id="799" w:author="Guest" w:date="2016-01-19T19:50:00Z">
              <w:del w:id="800" w:author="Alex Lorimer" w:date="2016-01-19T21:04:00Z">
                <w:r w:rsidR="1A7E0585" w:rsidRPr="006433DC" w:rsidDel="00516646">
                  <w:rPr>
                    <w:rFonts w:ascii="Calibri" w:eastAsia="Calibri" w:hAnsi="Calibri" w:cs="Calibri"/>
                    <w:color w:val="000000" w:themeColor="text1"/>
                    <w:rPrChange w:id="801" w:author="Alex Lorimer" w:date="2016-01-19T21:16:00Z">
                      <w:rPr/>
                    </w:rPrChange>
                  </w:rPr>
                  <w:delText>ed</w:delText>
                </w:r>
              </w:del>
            </w:ins>
            <w:ins w:id="802" w:author="Guest" w:date="2016-01-19T19:49:00Z">
              <w:del w:id="803" w:author="Alex Lorimer" w:date="2016-01-19T21:04:00Z">
                <w:r w:rsidR="12DC6A89" w:rsidRPr="006433DC" w:rsidDel="00516646">
                  <w:rPr>
                    <w:rFonts w:ascii="Calibri" w:eastAsia="Calibri" w:hAnsi="Calibri" w:cs="Calibri"/>
                    <w:color w:val="000000" w:themeColor="text1"/>
                    <w:rPrChange w:id="804" w:author="Alex Lorimer" w:date="2016-01-19T21:16:00Z">
                      <w:rPr/>
                    </w:rPrChange>
                  </w:rPr>
                  <w:delText>.</w:delText>
                </w:r>
              </w:del>
            </w:ins>
          </w:p>
          <w:p w14:paraId="0DA16C33" w14:textId="1FFF3FDB" w:rsidR="00DB2BAF" w:rsidRPr="006433DC" w:rsidRDefault="00DB2BAF" w:rsidP="00C72512">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Change w:id="805" w:author="Alex Lorimer" w:date="2016-01-19T21:16:00Z">
                  <w:rPr>
                    <w:rFonts w:ascii="Calibri,メイリオ" w:eastAsia="Calibri,メイリオ" w:hAnsi="Calibri,メイリオ" w:cs="Calibri,メイリオ"/>
                  </w:rPr>
                </w:rPrChange>
              </w:rPr>
            </w:pPr>
          </w:p>
        </w:tc>
      </w:tr>
      <w:tr w:rsidR="00DB2BAF" w:rsidRPr="00D0522A" w14:paraId="37213A53"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C5F2BFF" w14:textId="77777777" w:rsidR="00DB2BAF" w:rsidRPr="00D0522A" w:rsidRDefault="00DB2BAF" w:rsidP="00C72512">
            <w:pPr>
              <w:pStyle w:val="Heading2"/>
              <w:outlineLvl w:val="1"/>
              <w:rPr>
                <w:rFonts w:ascii="Calibri" w:hAnsi="Calibri"/>
              </w:rPr>
            </w:pPr>
            <w:r w:rsidRPr="00D0522A">
              <w:rPr>
                <w:rFonts w:ascii="Calibri" w:eastAsia="Calibri" w:hAnsi="Calibri" w:cs="Calibri"/>
                <w:b/>
                <w:sz w:val="28"/>
                <w:szCs w:val="28"/>
              </w:rPr>
              <w:t>Opportunities</w:t>
            </w:r>
          </w:p>
          <w:p w14:paraId="1A27C91B" w14:textId="77777777" w:rsidR="00DB2BAF" w:rsidRPr="00D0522A" w:rsidRDefault="00DB2BAF" w:rsidP="00C72512">
            <w:pPr>
              <w:rPr>
                <w:rFonts w:ascii="Calibri" w:hAnsi="Calibri"/>
                <w:color w:val="000000" w:themeColor="text1"/>
              </w:rPr>
            </w:pPr>
          </w:p>
          <w:p w14:paraId="4CE2C29D" w14:textId="0E889803" w:rsidR="00DB2BAF" w:rsidRPr="00E92DD1" w:rsidDel="00516646" w:rsidRDefault="005C7477" w:rsidP="00C72512">
            <w:pPr>
              <w:pStyle w:val="ListParagraph"/>
              <w:numPr>
                <w:ilvl w:val="0"/>
                <w:numId w:val="33"/>
              </w:numPr>
              <w:jc w:val="both"/>
              <w:rPr>
                <w:del w:id="806" w:author="Alex Lorimer" w:date="2016-01-19T21:06:00Z"/>
                <w:rFonts w:ascii="Calibri" w:hAnsi="Calibri"/>
                <w:b w:val="0"/>
                <w:rPrChange w:id="807" w:author="Alex Lorimer" w:date="2016-01-20T07:16:00Z">
                  <w:rPr>
                    <w:del w:id="808" w:author="Alex Lorimer" w:date="2016-01-19T21:06:00Z"/>
                  </w:rPr>
                </w:rPrChange>
              </w:rPr>
            </w:pPr>
            <w:del w:id="809" w:author="Alex Lorimer" w:date="2016-01-19T21:06:00Z">
              <w:r w:rsidRPr="00E92DD1" w:rsidDel="00516646">
                <w:rPr>
                  <w:rFonts w:ascii="Calibri" w:eastAsia="Calibri" w:hAnsi="Calibri" w:cs="Calibri"/>
                  <w:color w:val="000000" w:themeColor="text1"/>
                  <w:rPrChange w:id="810" w:author="Alex Lorimer" w:date="2016-01-20T07:16:00Z">
                    <w:rPr>
                      <w:rFonts w:ascii="Calibri" w:hAnsi="Calibri"/>
                      <w:color w:val="000000" w:themeColor="text1"/>
                    </w:rPr>
                  </w:rPrChange>
                </w:rPr>
                <w:delText>Mario spinoff</w:delText>
              </w:r>
            </w:del>
          </w:p>
          <w:p w14:paraId="281BAE51" w14:textId="35F2969D" w:rsidR="00DB2BAF" w:rsidRPr="00E92DD1" w:rsidRDefault="54B86BFE" w:rsidP="00C72512">
            <w:pPr>
              <w:pStyle w:val="ListParagraph"/>
              <w:numPr>
                <w:ilvl w:val="0"/>
                <w:numId w:val="33"/>
              </w:numPr>
              <w:jc w:val="both"/>
              <w:rPr>
                <w:ins w:id="811" w:author="Guest" w:date="2016-01-19T19:51:00Z"/>
                <w:rFonts w:ascii="Calibri" w:hAnsi="Calibri"/>
                <w:b w:val="0"/>
                <w:rPrChange w:id="812" w:author="Alex Lorimer" w:date="2016-01-20T07:16:00Z">
                  <w:rPr>
                    <w:ins w:id="813" w:author="Guest" w:date="2016-01-19T19:51:00Z"/>
                  </w:rPr>
                </w:rPrChange>
              </w:rPr>
            </w:pPr>
            <w:r w:rsidRPr="00E92DD1">
              <w:rPr>
                <w:rFonts w:ascii="Calibri" w:eastAsia="Calibri" w:hAnsi="Calibri" w:cs="Calibri"/>
                <w:color w:val="000000" w:themeColor="text1"/>
                <w:rPrChange w:id="814" w:author="Alex Lorimer" w:date="2016-01-20T07:16:00Z">
                  <w:rPr>
                    <w:rFonts w:ascii="Calibri" w:hAnsi="Calibri"/>
                    <w:color w:val="000000" w:themeColor="text1"/>
                  </w:rPr>
                </w:rPrChange>
              </w:rPr>
              <w:t xml:space="preserve">Primary research indicates </w:t>
            </w:r>
            <w:del w:id="815" w:author="Alex Lorimer" w:date="2016-01-19T21:06:00Z">
              <w:r w:rsidRPr="00E92DD1" w:rsidDel="00516646">
                <w:rPr>
                  <w:rFonts w:ascii="Calibri" w:eastAsia="Calibri" w:hAnsi="Calibri" w:cs="Calibri"/>
                  <w:color w:val="000000" w:themeColor="text1"/>
                  <w:rPrChange w:id="816" w:author="Alex Lorimer" w:date="2016-01-20T07:16:00Z">
                    <w:rPr>
                      <w:rFonts w:ascii="Calibri" w:hAnsi="Calibri"/>
                      <w:color w:val="000000" w:themeColor="text1"/>
                    </w:rPr>
                  </w:rPrChange>
                </w:rPr>
                <w:delText xml:space="preserve">an </w:delText>
              </w:r>
            </w:del>
            <w:r w:rsidRPr="00E92DD1">
              <w:rPr>
                <w:rFonts w:ascii="Calibri" w:eastAsia="Calibri" w:hAnsi="Calibri" w:cs="Calibri"/>
                <w:color w:val="000000" w:themeColor="text1"/>
                <w:rPrChange w:id="817" w:author="Alex Lorimer" w:date="2016-01-20T07:16:00Z">
                  <w:rPr>
                    <w:rFonts w:ascii="Calibri" w:hAnsi="Calibri"/>
                    <w:color w:val="000000" w:themeColor="text1"/>
                  </w:rPr>
                </w:rPrChange>
              </w:rPr>
              <w:t xml:space="preserve">excitement about the concept from our </w:t>
            </w:r>
            <w:del w:id="818" w:author="Alex Lorimer" w:date="2016-01-19T21:07:00Z">
              <w:r w:rsidRPr="00E92DD1" w:rsidDel="00516646">
                <w:rPr>
                  <w:rFonts w:ascii="Calibri" w:eastAsia="Calibri" w:hAnsi="Calibri" w:cs="Calibri"/>
                  <w:color w:val="000000" w:themeColor="text1"/>
                  <w:rPrChange w:id="819" w:author="Alex Lorimer" w:date="2016-01-20T07:16:00Z">
                    <w:rPr>
                      <w:rFonts w:ascii="Calibri" w:hAnsi="Calibri"/>
                      <w:color w:val="000000" w:themeColor="text1"/>
                    </w:rPr>
                  </w:rPrChange>
                </w:rPr>
                <w:delText xml:space="preserve">core audience </w:delText>
              </w:r>
            </w:del>
            <w:r w:rsidR="00516646">
              <w:rPr>
                <w:rFonts w:ascii="Calibri" w:eastAsia="Calibri" w:hAnsi="Calibri" w:cs="Calibri"/>
                <w:b w:val="0"/>
                <w:color w:val="000000" w:themeColor="text1"/>
              </w:rPr>
              <w:t>sample group,</w:t>
            </w:r>
            <w:ins w:id="820" w:author="Guest" w:date="2016-01-19T19:38:00Z">
              <w:del w:id="821" w:author="Alex Lorimer" w:date="2016-01-19T21:07:00Z">
                <w:r w:rsidRPr="00E92DD1" w:rsidDel="00516646">
                  <w:rPr>
                    <w:rFonts w:ascii="Calibri" w:eastAsia="Calibri" w:hAnsi="Calibri" w:cs="Calibri"/>
                    <w:color w:val="000000" w:themeColor="text1"/>
                    <w:rPrChange w:id="822" w:author="Alex Lorimer" w:date="2016-01-20T07:16:00Z">
                      <w:rPr>
                        <w:rFonts w:ascii="Calibri" w:hAnsi="Calibri"/>
                        <w:color w:val="000000" w:themeColor="text1"/>
                      </w:rPr>
                    </w:rPrChange>
                  </w:rPr>
                  <w:delText xml:space="preserve">- </w:delText>
                </w:r>
              </w:del>
              <w:del w:id="823" w:author="Alex Lorimer" w:date="2016-01-19T21:08:00Z">
                <w:r w:rsidRPr="00E92DD1" w:rsidDel="00516646">
                  <w:rPr>
                    <w:rFonts w:ascii="Calibri" w:eastAsia="Calibri" w:hAnsi="Calibri" w:cs="Calibri"/>
                    <w:color w:val="000000" w:themeColor="text1"/>
                    <w:rPrChange w:id="824" w:author="Alex Lorimer" w:date="2016-01-20T07:16:00Z">
                      <w:rPr>
                        <w:rFonts w:ascii="Calibri" w:hAnsi="Calibri"/>
                        <w:color w:val="000000" w:themeColor="text1"/>
                      </w:rPr>
                    </w:rPrChange>
                  </w:rPr>
                  <w:delText>excit</w:delText>
                </w:r>
              </w:del>
              <w:del w:id="825" w:author="Alex Lorimer" w:date="2016-01-19T21:07:00Z">
                <w:r w:rsidRPr="00E92DD1" w:rsidDel="00516646">
                  <w:rPr>
                    <w:rFonts w:ascii="Calibri" w:eastAsia="Calibri" w:hAnsi="Calibri" w:cs="Calibri"/>
                    <w:color w:val="000000" w:themeColor="text1"/>
                    <w:rPrChange w:id="826" w:author="Alex Lorimer" w:date="2016-01-20T07:16:00Z">
                      <w:rPr>
                        <w:rFonts w:ascii="Calibri" w:hAnsi="Calibri"/>
                        <w:color w:val="000000" w:themeColor="text1"/>
                      </w:rPr>
                    </w:rPrChange>
                  </w:rPr>
                  <w:delText>ement</w:delText>
                </w:r>
              </w:del>
              <w:r w:rsidRPr="00E92DD1">
                <w:rPr>
                  <w:rFonts w:ascii="Calibri" w:eastAsia="Calibri" w:hAnsi="Calibri" w:cs="Calibri"/>
                  <w:color w:val="000000" w:themeColor="text1"/>
                  <w:rPrChange w:id="827" w:author="Alex Lorimer" w:date="2016-01-20T07:16:00Z">
                    <w:rPr>
                      <w:rFonts w:ascii="Calibri" w:hAnsi="Calibri"/>
                      <w:color w:val="000000" w:themeColor="text1"/>
                    </w:rPr>
                  </w:rPrChange>
                </w:rPr>
                <w:t xml:space="preserve"> which </w:t>
              </w:r>
              <w:del w:id="828" w:author="Alex Lorimer" w:date="2016-01-19T21:07:00Z">
                <w:r w:rsidRPr="00E92DD1" w:rsidDel="00516646">
                  <w:rPr>
                    <w:rFonts w:ascii="Calibri" w:eastAsia="Calibri" w:hAnsi="Calibri" w:cs="Calibri"/>
                    <w:color w:val="000000" w:themeColor="text1"/>
                    <w:rPrChange w:id="829" w:author="Alex Lorimer" w:date="2016-01-20T07:16:00Z">
                      <w:rPr>
                        <w:rFonts w:ascii="Calibri" w:hAnsi="Calibri"/>
                        <w:color w:val="000000" w:themeColor="text1"/>
                      </w:rPr>
                    </w:rPrChange>
                  </w:rPr>
                  <w:delText>is</w:delText>
                </w:r>
              </w:del>
            </w:ins>
            <w:r w:rsidR="00516646">
              <w:rPr>
                <w:rFonts w:ascii="Calibri" w:eastAsia="Calibri" w:hAnsi="Calibri" w:cs="Calibri"/>
                <w:b w:val="0"/>
                <w:color w:val="000000" w:themeColor="text1"/>
              </w:rPr>
              <w:t>will be</w:t>
            </w:r>
            <w:ins w:id="830" w:author="Guest" w:date="2016-01-19T19:38:00Z">
              <w:r w:rsidRPr="00E92DD1">
                <w:rPr>
                  <w:rFonts w:ascii="Calibri" w:eastAsia="Calibri" w:hAnsi="Calibri" w:cs="Calibri"/>
                  <w:color w:val="000000" w:themeColor="text1"/>
                  <w:rPrChange w:id="831" w:author="Alex Lorimer" w:date="2016-01-20T07:16:00Z">
                    <w:rPr>
                      <w:rFonts w:ascii="Calibri" w:hAnsi="Calibri"/>
                      <w:color w:val="000000" w:themeColor="text1"/>
                    </w:rPr>
                  </w:rPrChange>
                </w:rPr>
                <w:t xml:space="preserve"> </w:t>
              </w:r>
              <w:del w:id="832" w:author="Alex Lorimer" w:date="2016-01-19T21:08:00Z">
                <w:r w:rsidRPr="00E92DD1" w:rsidDel="00516646">
                  <w:rPr>
                    <w:rFonts w:ascii="Calibri" w:eastAsia="Calibri" w:hAnsi="Calibri" w:cs="Calibri"/>
                    <w:iCs/>
                    <w:color w:val="000000" w:themeColor="text1"/>
                    <w:rPrChange w:id="833" w:author="Alex Lorimer" w:date="2016-01-20T07:16:00Z">
                      <w:rPr>
                        <w:rFonts w:ascii="Calibri" w:hAnsi="Calibri"/>
                        <w:color w:val="000000" w:themeColor="text1"/>
                      </w:rPr>
                    </w:rPrChange>
                  </w:rPr>
                  <w:delText>key</w:delText>
                </w:r>
              </w:del>
            </w:ins>
            <w:r w:rsidR="00516646">
              <w:rPr>
                <w:rFonts w:ascii="Calibri" w:eastAsia="Calibri" w:hAnsi="Calibri" w:cs="Calibri"/>
                <w:b w:val="0"/>
                <w:color w:val="000000" w:themeColor="text1"/>
              </w:rPr>
              <w:t>will be key</w:t>
            </w:r>
            <w:ins w:id="834" w:author="Guest" w:date="2016-01-19T19:38:00Z">
              <w:r w:rsidRPr="00E92DD1">
                <w:rPr>
                  <w:rFonts w:ascii="Calibri" w:eastAsia="Calibri" w:hAnsi="Calibri" w:cs="Calibri"/>
                  <w:color w:val="000000" w:themeColor="text1"/>
                  <w:rPrChange w:id="835" w:author="Alex Lorimer" w:date="2016-01-20T07:16:00Z">
                    <w:rPr>
                      <w:rFonts w:ascii="Calibri" w:hAnsi="Calibri"/>
                      <w:color w:val="000000" w:themeColor="text1"/>
                    </w:rPr>
                  </w:rPrChange>
                </w:rPr>
                <w:t xml:space="preserve"> </w:t>
              </w:r>
              <w:del w:id="836" w:author="Alex Lorimer" w:date="2016-01-19T21:06:00Z">
                <w:r w:rsidRPr="00E92DD1" w:rsidDel="00516646">
                  <w:rPr>
                    <w:rFonts w:ascii="Calibri" w:eastAsia="Calibri" w:hAnsi="Calibri" w:cs="Calibri"/>
                    <w:color w:val="000000" w:themeColor="text1"/>
                    <w:rPrChange w:id="837" w:author="Alex Lorimer" w:date="2016-01-20T07:16:00Z">
                      <w:rPr>
                        <w:rFonts w:ascii="Calibri" w:hAnsi="Calibri"/>
                        <w:color w:val="000000" w:themeColor="text1"/>
                      </w:rPr>
                    </w:rPrChange>
                  </w:rPr>
                  <w:delText>in</w:delText>
                </w:r>
              </w:del>
            </w:ins>
            <w:r w:rsidR="00516646" w:rsidRPr="00E92DD1">
              <w:rPr>
                <w:rFonts w:ascii="Calibri" w:eastAsia="Calibri" w:hAnsi="Calibri" w:cs="Calibri"/>
                <w:color w:val="000000" w:themeColor="text1"/>
              </w:rPr>
              <w:t>to</w:t>
            </w:r>
            <w:ins w:id="838" w:author="Guest" w:date="2016-01-19T19:38:00Z">
              <w:r w:rsidRPr="00E92DD1">
                <w:rPr>
                  <w:rFonts w:ascii="Calibri" w:eastAsia="Calibri" w:hAnsi="Calibri" w:cs="Calibri"/>
                  <w:color w:val="000000" w:themeColor="text1"/>
                  <w:rPrChange w:id="839" w:author="Alex Lorimer" w:date="2016-01-20T07:16:00Z">
                    <w:rPr>
                      <w:rFonts w:ascii="Calibri" w:hAnsi="Calibri"/>
                      <w:color w:val="000000" w:themeColor="text1"/>
                    </w:rPr>
                  </w:rPrChange>
                </w:rPr>
                <w:t xml:space="preserve"> capt</w:t>
              </w:r>
            </w:ins>
            <w:ins w:id="840" w:author="Guest" w:date="2016-01-19T19:39:00Z">
              <w:r w:rsidR="05460002" w:rsidRPr="00E92DD1">
                <w:rPr>
                  <w:rFonts w:ascii="Calibri" w:eastAsia="Calibri" w:hAnsi="Calibri" w:cs="Calibri"/>
                  <w:color w:val="000000" w:themeColor="text1"/>
                  <w:rPrChange w:id="841" w:author="Alex Lorimer" w:date="2016-01-20T07:16:00Z">
                    <w:rPr>
                      <w:rFonts w:ascii="Calibri" w:hAnsi="Calibri"/>
                      <w:color w:val="000000" w:themeColor="text1"/>
                    </w:rPr>
                  </w:rPrChange>
                </w:rPr>
                <w:t xml:space="preserve">ivating </w:t>
              </w:r>
              <w:del w:id="842" w:author="Alex Lorimer" w:date="2016-01-19T21:08:00Z">
                <w:r w:rsidR="05460002" w:rsidRPr="00E92DD1" w:rsidDel="00516646">
                  <w:rPr>
                    <w:rFonts w:ascii="Calibri" w:eastAsia="Calibri" w:hAnsi="Calibri" w:cs="Calibri"/>
                    <w:color w:val="000000" w:themeColor="text1"/>
                    <w:rPrChange w:id="843" w:author="Alex Lorimer" w:date="2016-01-20T07:16:00Z">
                      <w:rPr>
                        <w:rFonts w:ascii="Calibri" w:hAnsi="Calibri"/>
                        <w:color w:val="000000" w:themeColor="text1"/>
                      </w:rPr>
                    </w:rPrChange>
                  </w:rPr>
                  <w:delText>young minds</w:delText>
                </w:r>
              </w:del>
            </w:ins>
            <w:r w:rsidR="00516646">
              <w:rPr>
                <w:rFonts w:ascii="Calibri" w:eastAsia="Calibri" w:hAnsi="Calibri" w:cs="Calibri"/>
                <w:b w:val="0"/>
                <w:color w:val="000000" w:themeColor="text1"/>
              </w:rPr>
              <w:t>our target audience</w:t>
            </w:r>
            <w:del w:id="844" w:author="Alex Lorimer" w:date="2016-01-19T21:06:00Z">
              <w:r w:rsidRPr="00E92DD1" w:rsidDel="00516646">
                <w:rPr>
                  <w:rFonts w:ascii="Calibri" w:eastAsia="Calibri" w:hAnsi="Calibri" w:cs="Calibri"/>
                  <w:color w:val="000000" w:themeColor="text1"/>
                  <w:rPrChange w:id="845" w:author="Alex Lorimer" w:date="2016-01-20T07:16:00Z">
                    <w:rPr>
                      <w:rFonts w:ascii="Calibri" w:hAnsi="Calibri"/>
                      <w:color w:val="000000" w:themeColor="text1"/>
                    </w:rPr>
                  </w:rPrChange>
                </w:rPr>
                <w:delText>.</w:delText>
              </w:r>
            </w:del>
          </w:p>
          <w:p w14:paraId="035AC0D7" w14:textId="07BAA0BF" w:rsidR="00DB2BAF" w:rsidRPr="006433DC" w:rsidRDefault="6755A336" w:rsidP="00C72512">
            <w:pPr>
              <w:pStyle w:val="ListParagraph"/>
              <w:numPr>
                <w:ilvl w:val="0"/>
                <w:numId w:val="33"/>
              </w:numPr>
              <w:jc w:val="both"/>
              <w:rPr>
                <w:rFonts w:ascii="Calibri" w:hAnsi="Calibri"/>
                <w:rPrChange w:id="846" w:author="Alex Lorimer" w:date="2016-01-19T21:16:00Z">
                  <w:rPr/>
                </w:rPrChange>
              </w:rPr>
            </w:pPr>
            <w:ins w:id="847" w:author="Guest" w:date="2016-01-19T19:51:00Z">
              <w:del w:id="848" w:author="Alex Lorimer" w:date="2016-01-19T21:09:00Z">
                <w:r w:rsidRPr="00E92DD1" w:rsidDel="00516646">
                  <w:rPr>
                    <w:rFonts w:ascii="Calibri" w:eastAsia="Calibri" w:hAnsi="Calibri" w:cs="Calibri"/>
                    <w:color w:val="000000" w:themeColor="text1"/>
                    <w:rPrChange w:id="849" w:author="Alex Lorimer" w:date="2016-01-20T07:16:00Z">
                      <w:rPr>
                        <w:rFonts w:ascii="Calibri" w:hAnsi="Calibri"/>
                        <w:color w:val="000000" w:themeColor="text1"/>
                      </w:rPr>
                    </w:rPrChange>
                  </w:rPr>
                  <w:delText>Allow</w:delText>
                </w:r>
              </w:del>
            </w:ins>
            <w:r w:rsidR="00516646" w:rsidRPr="00E92DD1">
              <w:rPr>
                <w:rFonts w:ascii="Calibri" w:eastAsia="Calibri" w:hAnsi="Calibri" w:cs="Calibri"/>
                <w:color w:val="000000" w:themeColor="text1"/>
              </w:rPr>
              <w:t>Could allow</w:t>
            </w:r>
            <w:ins w:id="850" w:author="Guest" w:date="2016-01-19T19:51:00Z">
              <w:r w:rsidRPr="00E92DD1">
                <w:rPr>
                  <w:rFonts w:ascii="Calibri" w:eastAsia="Calibri" w:hAnsi="Calibri" w:cs="Calibri"/>
                  <w:color w:val="000000" w:themeColor="text1"/>
                  <w:rPrChange w:id="851" w:author="Alex Lorimer" w:date="2016-01-20T07:16:00Z">
                    <w:rPr>
                      <w:rFonts w:ascii="Calibri" w:hAnsi="Calibri"/>
                      <w:color w:val="000000" w:themeColor="text1"/>
                    </w:rPr>
                  </w:rPrChange>
                </w:rPr>
                <w:t xml:space="preserve"> for</w:t>
              </w:r>
              <w:r w:rsidRPr="006433DC">
                <w:rPr>
                  <w:rFonts w:ascii="Calibri" w:eastAsia="Calibri" w:hAnsi="Calibri" w:cs="Calibri"/>
                  <w:color w:val="000000" w:themeColor="text1"/>
                  <w:rPrChange w:id="852" w:author="Alex Lorimer" w:date="2016-01-19T21:16:00Z">
                    <w:rPr>
                      <w:rFonts w:ascii="Calibri" w:hAnsi="Calibri"/>
                      <w:color w:val="000000" w:themeColor="text1"/>
                    </w:rPr>
                  </w:rPrChange>
                </w:rPr>
                <w:t xml:space="preserve"> player</w:t>
              </w:r>
            </w:ins>
            <w:r w:rsidR="00516646" w:rsidRPr="0C563DC5">
              <w:rPr>
                <w:rFonts w:ascii="Calibri" w:eastAsia="Calibri" w:hAnsi="Calibri" w:cs="Calibri"/>
                <w:color w:val="000000" w:themeColor="text1"/>
              </w:rPr>
              <w:t xml:space="preserve"> </w:t>
            </w:r>
            <w:ins w:id="853" w:author="Guest" w:date="2016-01-19T19:51:00Z">
              <w:del w:id="854" w:author="Alex Lorimer" w:date="2016-01-19T21:09:00Z">
                <w:r w:rsidRPr="006433DC" w:rsidDel="00516646">
                  <w:rPr>
                    <w:rFonts w:ascii="Calibri" w:eastAsia="Calibri" w:hAnsi="Calibri" w:cs="Calibri"/>
                    <w:color w:val="000000" w:themeColor="text1"/>
                    <w:rPrChange w:id="855" w:author="Alex Lorimer" w:date="2016-01-19T21:16:00Z">
                      <w:rPr>
                        <w:rFonts w:ascii="Calibri" w:hAnsi="Calibri"/>
                        <w:color w:val="000000" w:themeColor="text1"/>
                      </w:rPr>
                    </w:rPrChange>
                  </w:rPr>
                  <w:delText xml:space="preserve"> </w:delText>
                </w:r>
              </w:del>
              <w:r w:rsidRPr="006433DC">
                <w:rPr>
                  <w:rFonts w:ascii="Calibri" w:eastAsia="Calibri" w:hAnsi="Calibri" w:cs="Calibri"/>
                  <w:color w:val="000000" w:themeColor="text1"/>
                  <w:rPrChange w:id="856" w:author="Alex Lorimer" w:date="2016-01-19T21:16:00Z">
                    <w:rPr>
                      <w:rFonts w:ascii="Calibri" w:hAnsi="Calibri"/>
                      <w:color w:val="000000" w:themeColor="text1"/>
                    </w:rPr>
                  </w:rPrChange>
                </w:rPr>
                <w:t xml:space="preserve">designed levels, </w:t>
              </w:r>
              <w:del w:id="857" w:author="Alex Lorimer" w:date="2016-01-19T21:09:00Z">
                <w:r w:rsidRPr="00E92DD1" w:rsidDel="00516646">
                  <w:rPr>
                    <w:rFonts w:ascii="Calibri" w:eastAsia="Calibri" w:hAnsi="Calibri" w:cs="Calibri"/>
                    <w:color w:val="000000" w:themeColor="text1"/>
                    <w:rPrChange w:id="858" w:author="Alex Lorimer" w:date="2016-01-20T07:17:00Z">
                      <w:rPr>
                        <w:rFonts w:ascii="Calibri" w:hAnsi="Calibri"/>
                        <w:color w:val="000000" w:themeColor="text1"/>
                      </w:rPr>
                    </w:rPrChange>
                  </w:rPr>
                  <w:delText>reducing</w:delText>
                </w:r>
              </w:del>
            </w:ins>
            <w:r w:rsidR="00516646" w:rsidRPr="00E92DD1">
              <w:rPr>
                <w:rFonts w:ascii="Calibri" w:eastAsia="Calibri" w:hAnsi="Calibri" w:cs="Calibri"/>
                <w:color w:val="000000" w:themeColor="text1"/>
              </w:rPr>
              <w:t>potentially reducing</w:t>
            </w:r>
            <w:ins w:id="859" w:author="Guest" w:date="2016-01-19T19:51:00Z">
              <w:r w:rsidRPr="00E92DD1">
                <w:rPr>
                  <w:rFonts w:ascii="Calibri" w:eastAsia="Calibri" w:hAnsi="Calibri" w:cs="Calibri"/>
                  <w:color w:val="000000" w:themeColor="text1"/>
                  <w:rPrChange w:id="860" w:author="Alex Lorimer" w:date="2016-01-20T07:17:00Z">
                    <w:rPr>
                      <w:rFonts w:ascii="Calibri" w:hAnsi="Calibri"/>
                      <w:color w:val="000000" w:themeColor="text1"/>
                    </w:rPr>
                  </w:rPrChange>
                </w:rPr>
                <w:t xml:space="preserve"> our </w:t>
              </w:r>
            </w:ins>
            <w:ins w:id="861" w:author="Guest" w:date="2016-01-19T19:52:00Z">
              <w:del w:id="862" w:author="Alex Lorimer" w:date="2016-01-20T07:17:00Z">
                <w:r w:rsidR="5BE3B431" w:rsidRPr="00E92DD1" w:rsidDel="00E92DD1">
                  <w:rPr>
                    <w:rFonts w:ascii="Calibri" w:eastAsia="Calibri" w:hAnsi="Calibri" w:cs="Calibri"/>
                    <w:color w:val="000000" w:themeColor="text1"/>
                    <w:rPrChange w:id="863" w:author="Alex Lorimer" w:date="2016-01-20T07:17:00Z">
                      <w:rPr>
                        <w:rFonts w:ascii="Calibri" w:hAnsi="Calibri"/>
                        <w:color w:val="000000" w:themeColor="text1"/>
                      </w:rPr>
                    </w:rPrChange>
                  </w:rPr>
                  <w:delText>initial</w:delText>
                </w:r>
              </w:del>
            </w:ins>
            <w:r w:rsidR="00E92DD1" w:rsidRPr="00E92DD1">
              <w:rPr>
                <w:rFonts w:ascii="Calibri" w:eastAsia="Calibri" w:hAnsi="Calibri" w:cs="Calibri"/>
                <w:color w:val="000000" w:themeColor="text1"/>
              </w:rPr>
              <w:t>overall</w:t>
            </w:r>
            <w:ins w:id="864" w:author="Guest" w:date="2016-01-19T19:52:00Z">
              <w:r w:rsidR="5BE3B431" w:rsidRPr="00E92DD1">
                <w:rPr>
                  <w:rFonts w:ascii="Calibri" w:eastAsia="Calibri" w:hAnsi="Calibri" w:cs="Calibri"/>
                  <w:color w:val="000000" w:themeColor="text1"/>
                  <w:rPrChange w:id="865" w:author="Alex Lorimer" w:date="2016-01-20T07:17:00Z">
                    <w:rPr>
                      <w:rFonts w:ascii="Calibri" w:hAnsi="Calibri"/>
                      <w:color w:val="000000" w:themeColor="text1"/>
                    </w:rPr>
                  </w:rPrChange>
                </w:rPr>
                <w:t xml:space="preserve"> work load</w:t>
              </w:r>
            </w:ins>
            <w:ins w:id="866" w:author="Guest" w:date="2016-01-19T19:53:00Z">
              <w:del w:id="867" w:author="Alex Lorimer" w:date="2016-01-19T21:10:00Z">
                <w:r w:rsidR="4D5D1BC1" w:rsidRPr="006433DC" w:rsidDel="002866C2">
                  <w:rPr>
                    <w:rFonts w:ascii="Calibri" w:eastAsia="Calibri" w:hAnsi="Calibri" w:cs="Calibri"/>
                    <w:color w:val="000000" w:themeColor="text1"/>
                    <w:rPrChange w:id="868" w:author="Alex Lorimer" w:date="2016-01-19T21:16:00Z">
                      <w:rPr>
                        <w:rFonts w:ascii="Calibri" w:hAnsi="Calibri"/>
                        <w:color w:val="000000" w:themeColor="text1"/>
                      </w:rPr>
                    </w:rPrChange>
                  </w:rPr>
                  <w:delText xml:space="preserve">, with the coding problems available from an auto-insert to ensure </w:delText>
                </w:r>
                <w:r w:rsidR="2C2A9F39" w:rsidRPr="006433DC" w:rsidDel="002866C2">
                  <w:rPr>
                    <w:rFonts w:ascii="Calibri" w:eastAsia="Calibri" w:hAnsi="Calibri" w:cs="Calibri"/>
                    <w:color w:val="000000" w:themeColor="text1"/>
                    <w:rPrChange w:id="869" w:author="Alex Lorimer" w:date="2016-01-19T21:16:00Z">
                      <w:rPr>
                        <w:rFonts w:ascii="Calibri" w:hAnsi="Calibri"/>
                        <w:color w:val="000000" w:themeColor="text1"/>
                      </w:rPr>
                    </w:rPrChange>
                  </w:rPr>
                  <w:delText>standard</w:delText>
                </w:r>
                <w:r w:rsidR="4D5D1BC1" w:rsidRPr="006433DC" w:rsidDel="002866C2">
                  <w:rPr>
                    <w:rFonts w:ascii="Calibri" w:eastAsia="Calibri" w:hAnsi="Calibri" w:cs="Calibri"/>
                    <w:color w:val="000000" w:themeColor="text1"/>
                    <w:rPrChange w:id="870" w:author="Alex Lorimer" w:date="2016-01-19T21:16:00Z">
                      <w:rPr>
                        <w:rFonts w:ascii="Calibri" w:hAnsi="Calibri"/>
                        <w:color w:val="000000" w:themeColor="text1"/>
                      </w:rPr>
                    </w:rPrChange>
                  </w:rPr>
                  <w:delText xml:space="preserve">s </w:delText>
                </w:r>
                <w:r w:rsidR="2C2A9F39" w:rsidRPr="006433DC" w:rsidDel="002866C2">
                  <w:rPr>
                    <w:rFonts w:ascii="Calibri" w:eastAsia="Calibri" w:hAnsi="Calibri" w:cs="Calibri"/>
                    <w:color w:val="000000" w:themeColor="text1"/>
                    <w:rPrChange w:id="871" w:author="Alex Lorimer" w:date="2016-01-19T21:16:00Z">
                      <w:rPr>
                        <w:rFonts w:ascii="Calibri" w:hAnsi="Calibri"/>
                        <w:color w:val="000000" w:themeColor="text1"/>
                      </w:rPr>
                    </w:rPrChange>
                  </w:rPr>
                  <w:delText>of correctness are maintained</w:delText>
                </w:r>
              </w:del>
            </w:ins>
            <w:ins w:id="872" w:author="Guest" w:date="2016-01-19T19:52:00Z">
              <w:del w:id="873" w:author="Alex Lorimer" w:date="2016-01-19T21:10:00Z">
                <w:r w:rsidR="5BE3B431" w:rsidRPr="006433DC" w:rsidDel="002866C2">
                  <w:rPr>
                    <w:rFonts w:ascii="Calibri" w:eastAsia="Calibri" w:hAnsi="Calibri" w:cs="Calibri"/>
                    <w:color w:val="000000" w:themeColor="text1"/>
                    <w:rPrChange w:id="874" w:author="Alex Lorimer" w:date="2016-01-19T21:16:00Z">
                      <w:rPr>
                        <w:rFonts w:ascii="Calibri" w:hAnsi="Calibri"/>
                        <w:color w:val="000000" w:themeColor="text1"/>
                      </w:rPr>
                    </w:rPrChange>
                  </w:rPr>
                  <w:delText>.</w:delText>
                </w:r>
              </w:del>
            </w:ins>
          </w:p>
        </w:tc>
        <w:tc>
          <w:tcPr>
            <w:tcW w:w="4680" w:type="dxa"/>
          </w:tcPr>
          <w:p w14:paraId="4BA4BC24" w14:textId="77777777" w:rsidR="00DB2BAF" w:rsidRPr="00D0522A" w:rsidRDefault="00DB2BAF" w:rsidP="00C72512">
            <w:pPr>
              <w:pStyle w:val="Heading2"/>
              <w:outlineLvl w:val="1"/>
              <w:cnfStyle w:val="000000100000" w:firstRow="0" w:lastRow="0" w:firstColumn="0" w:lastColumn="0" w:oddVBand="0" w:evenVBand="0" w:oddHBand="1" w:evenHBand="0" w:firstRowFirstColumn="0" w:firstRowLastColumn="0" w:lastRowFirstColumn="0" w:lastRowLastColumn="0"/>
              <w:rPr>
                <w:rFonts w:ascii="Calibri" w:hAnsi="Calibri"/>
              </w:rPr>
            </w:pPr>
            <w:r w:rsidRPr="00D0522A">
              <w:rPr>
                <w:rFonts w:ascii="Calibri" w:eastAsia="Calibri" w:hAnsi="Calibri" w:cs="Calibri"/>
                <w:sz w:val="28"/>
                <w:szCs w:val="28"/>
              </w:rPr>
              <w:t>Threats</w:t>
            </w:r>
          </w:p>
          <w:p w14:paraId="09D28839" w14:textId="77777777" w:rsidR="00DB2BAF" w:rsidRPr="00D0522A" w:rsidRDefault="00DB2BAF" w:rsidP="00C72512">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1C93956D" w14:textId="1199F1BD" w:rsidR="00DB2BAF" w:rsidRPr="006433DC" w:rsidDel="006433DC" w:rsidRDefault="005C7477">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del w:id="875" w:author="Unknown"/>
                <w:rFonts w:ascii="Calibri" w:eastAsia="Calibri,メイリオ" w:hAnsi="Calibri" w:cs="Calibri,メイリオ"/>
                <w:rPrChange w:id="876" w:author="Alex Lorimer" w:date="2016-01-19T21:16:00Z">
                  <w:rPr>
                    <w:del w:id="877" w:author="Unknown"/>
                    <w:rFonts w:ascii="Calibri" w:eastAsia="Calibri" w:hAnsi="Calibri" w:cs="Calibri"/>
                    <w:color w:val="000000" w:themeColor="text1"/>
                  </w:rPr>
                </w:rPrChange>
              </w:rPr>
            </w:pPr>
            <w:r w:rsidRPr="000800E0">
              <w:rPr>
                <w:rFonts w:ascii="Calibri" w:eastAsia="Calibri" w:hAnsi="Calibri" w:cs="Calibri"/>
                <w:b/>
                <w:color w:val="000000" w:themeColor="text1"/>
              </w:rPr>
              <w:t>C</w:t>
            </w:r>
            <w:r w:rsidR="002866C2" w:rsidRPr="000800E0">
              <w:rPr>
                <w:rFonts w:ascii="Calibri" w:eastAsia="Calibri" w:hAnsi="Calibri" w:cs="Calibri"/>
                <w:b/>
                <w:color w:val="000000" w:themeColor="text1"/>
              </w:rPr>
              <w:t>opyright issues</w:t>
            </w:r>
            <w:ins w:id="878" w:author="Guest" w:date="2016-01-19T19:27:00Z">
              <w:r w:rsidR="2C7EE0FB" w:rsidRPr="006433DC">
                <w:rPr>
                  <w:rFonts w:ascii="Calibri" w:eastAsia="Calibri" w:hAnsi="Calibri" w:cs="Calibri"/>
                  <w:color w:val="000000" w:themeColor="text1"/>
                  <w:rPrChange w:id="879" w:author="Alex Lorimer" w:date="2016-01-19T21:16:00Z">
                    <w:rPr>
                      <w:rFonts w:ascii="Calibri" w:hAnsi="Calibri"/>
                      <w:color w:val="000000" w:themeColor="text1"/>
                    </w:rPr>
                  </w:rPrChange>
                </w:rPr>
                <w:t xml:space="preserve"> (</w:t>
              </w:r>
            </w:ins>
            <w:r w:rsidR="47103345" w:rsidRPr="006433DC">
              <w:rPr>
                <w:rFonts w:ascii="Calibri" w:eastAsia="Calibri" w:hAnsi="Calibri" w:cs="Calibri"/>
                <w:color w:val="000000" w:themeColor="text1"/>
                <w:rPrChange w:id="880" w:author="Alex Lorimer" w:date="2016-01-19T21:16:00Z">
                  <w:rPr>
                    <w:rFonts w:ascii="Calibri" w:hAnsi="Calibri"/>
                    <w:color w:val="000000" w:themeColor="text1"/>
                  </w:rPr>
                </w:rPrChange>
              </w:rPr>
              <w:t>if spun-off directly from Mario)</w:t>
            </w:r>
            <w:del w:id="881" w:author="Alex Lorimer" w:date="2016-01-19T21:10:00Z">
              <w:r w:rsidR="47103345" w:rsidRPr="006433DC" w:rsidDel="002866C2">
                <w:rPr>
                  <w:rFonts w:ascii="Calibri" w:eastAsia="Calibri" w:hAnsi="Calibri" w:cs="Calibri"/>
                  <w:color w:val="000000" w:themeColor="text1"/>
                  <w:rPrChange w:id="882" w:author="Alex Lorimer" w:date="2016-01-19T21:16:00Z">
                    <w:rPr>
                      <w:rFonts w:ascii="Calibri" w:hAnsi="Calibri"/>
                      <w:color w:val="000000" w:themeColor="text1"/>
                    </w:rPr>
                  </w:rPrChange>
                </w:rPr>
                <w:delText>.</w:delText>
              </w:r>
            </w:del>
          </w:p>
          <w:p w14:paraId="05DD3E1A" w14:textId="77777777" w:rsidR="006433DC" w:rsidRPr="006433DC" w:rsidRDefault="006433DC">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Change w:id="883" w:author="Alex Lorimer" w:date="2016-01-19T21:16:00Z">
                  <w:rPr>
                    <w:rFonts w:ascii="Calibri,メイリオ" w:eastAsia="Calibri,メイリオ" w:hAnsi="Calibri,メイリオ" w:cs="Calibri,メイリオ"/>
                  </w:rPr>
                </w:rPrChange>
              </w:rPr>
            </w:pPr>
          </w:p>
          <w:p w14:paraId="4D4C8EDB" w14:textId="19D794E4" w:rsidR="00DB2BAF" w:rsidRPr="006433DC" w:rsidDel="002866C2" w:rsidRDefault="4E31C20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ins w:id="884" w:author="Guest" w:date="2016-01-19T19:52:00Z"/>
                <w:del w:id="885" w:author="Alex Lorimer" w:date="2016-01-19T21:11:00Z"/>
                <w:rFonts w:ascii="Calibri" w:eastAsia="Calibri" w:hAnsi="Calibri" w:cs="Calibri"/>
                <w:color w:val="000000" w:themeColor="text1"/>
                <w:rPrChange w:id="886" w:author="Alex Lorimer" w:date="2016-01-19T21:16:00Z">
                  <w:rPr>
                    <w:ins w:id="887" w:author="Guest" w:date="2016-01-19T19:52:00Z"/>
                    <w:del w:id="888" w:author="Alex Lorimer" w:date="2016-01-19T21:11:00Z"/>
                    <w:rFonts w:ascii="Calibri,メイリオ" w:eastAsia="Calibri,メイリオ" w:hAnsi="Calibri,メイリオ" w:cs="Calibri,メイリオ"/>
                  </w:rPr>
                </w:rPrChange>
              </w:rPr>
            </w:pPr>
            <w:ins w:id="889" w:author="Guest" w:date="2016-01-19T19:50:00Z">
              <w:del w:id="890" w:author="Alex Lorimer" w:date="2016-01-19T21:11:00Z">
                <w:r w:rsidRPr="006433DC" w:rsidDel="002866C2">
                  <w:rPr>
                    <w:rFonts w:ascii="Calibri" w:eastAsia="Calibri" w:hAnsi="Calibri" w:cs="Calibri"/>
                    <w:color w:val="000000" w:themeColor="text1"/>
                    <w:rPrChange w:id="891" w:author="Alex Lorimer" w:date="2016-01-19T21:16:00Z">
                      <w:rPr>
                        <w:rFonts w:ascii="Calibri" w:hAnsi="Calibri"/>
                        <w:color w:val="000000" w:themeColor="text1"/>
                      </w:rPr>
                    </w:rPrChange>
                  </w:rPr>
                  <w:delText xml:space="preserve">Time in development of sufficient levels to </w:delText>
                </w:r>
              </w:del>
            </w:ins>
            <w:del w:id="892" w:author="Alex Lorimer" w:date="2016-01-19T21:11:00Z">
              <w:r w:rsidR="3ADE00F7" w:rsidRPr="006433DC" w:rsidDel="002866C2">
                <w:rPr>
                  <w:rFonts w:ascii="Calibri" w:eastAsia="Calibri" w:hAnsi="Calibri" w:cs="Calibri"/>
                  <w:color w:val="000000" w:themeColor="text1"/>
                  <w:rPrChange w:id="893" w:author="Alex Lorimer" w:date="2016-01-19T21:16:00Z">
                    <w:rPr>
                      <w:rFonts w:ascii="Calibri" w:hAnsi="Calibri"/>
                      <w:color w:val="000000" w:themeColor="text1"/>
                    </w:rPr>
                  </w:rPrChange>
                </w:rPr>
                <w:delText>retain interest will be exhaustive.</w:delText>
              </w:r>
            </w:del>
          </w:p>
          <w:p w14:paraId="6CC0AFB2" w14:textId="27FA3D41" w:rsidR="00DB2BAF" w:rsidRPr="006433DC" w:rsidRDefault="002866C2">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Change w:id="894" w:author="Alex Lorimer" w:date="2016-01-19T21:16:00Z">
                  <w:rPr>
                    <w:rFonts w:ascii="Calibri,メイリオ" w:eastAsia="Calibri,メイリオ" w:hAnsi="Calibri,メイリオ" w:cs="Calibri,メイリオ"/>
                  </w:rPr>
                </w:rPrChange>
              </w:rPr>
            </w:pPr>
            <w:r>
              <w:rPr>
                <w:rFonts w:ascii="Calibri" w:eastAsia="Calibri" w:hAnsi="Calibri" w:cs="Calibri"/>
                <w:color w:val="000000" w:themeColor="text1"/>
              </w:rPr>
              <w:t xml:space="preserve">Player </w:t>
            </w:r>
            <w:ins w:id="895" w:author="Guest" w:date="2016-01-19T19:52:00Z">
              <w:del w:id="896" w:author="Alex Lorimer" w:date="2016-01-19T21:13:00Z">
                <w:r w:rsidR="5BE3B431" w:rsidRPr="47103345" w:rsidDel="002866C2">
                  <w:rPr>
                    <w:rFonts w:ascii="Calibri" w:eastAsia="Calibri" w:hAnsi="Calibri" w:cs="Calibri"/>
                    <w:color w:val="000000" w:themeColor="text1"/>
                    <w:rPrChange w:id="897" w:author="Alex Lorimer" w:date="2016-01-19T21:16:00Z">
                      <w:rPr>
                        <w:rFonts w:ascii="Calibri" w:hAnsi="Calibri"/>
                        <w:color w:val="000000" w:themeColor="text1"/>
                      </w:rPr>
                    </w:rPrChange>
                  </w:rPr>
                  <w:delText>(Ti</w:delText>
                </w:r>
                <w:r w:rsidR="266806E4" w:rsidRPr="47103345" w:rsidDel="002866C2">
                  <w:rPr>
                    <w:rFonts w:ascii="Calibri" w:eastAsia="Calibri" w:hAnsi="Calibri" w:cs="Calibri"/>
                    <w:color w:val="000000" w:themeColor="text1"/>
                    <w:rPrChange w:id="898" w:author="Alex Lorimer" w:date="2016-01-19T21:16:00Z">
                      <w:rPr>
                        <w:rFonts w:ascii="Calibri" w:hAnsi="Calibri"/>
                        <w:color w:val="000000" w:themeColor="text1"/>
                      </w:rPr>
                    </w:rPrChange>
                  </w:rPr>
                  <w:delText xml:space="preserve">ed to player </w:delText>
                </w:r>
              </w:del>
              <w:r w:rsidR="266806E4" w:rsidRPr="47103345">
                <w:rPr>
                  <w:rFonts w:ascii="Calibri" w:eastAsia="Calibri" w:hAnsi="Calibri" w:cs="Calibri"/>
                  <w:color w:val="000000" w:themeColor="text1"/>
                  <w:rPrChange w:id="899" w:author="Alex Lorimer" w:date="2016-01-19T21:16:00Z">
                    <w:rPr>
                      <w:rFonts w:ascii="Calibri" w:hAnsi="Calibri"/>
                      <w:color w:val="000000" w:themeColor="text1"/>
                    </w:rPr>
                  </w:rPrChange>
                </w:rPr>
                <w:t>designed level</w:t>
              </w:r>
            </w:ins>
            <w:r>
              <w:rPr>
                <w:rFonts w:ascii="Calibri" w:eastAsia="Calibri" w:hAnsi="Calibri" w:cs="Calibri"/>
                <w:color w:val="000000" w:themeColor="text1"/>
              </w:rPr>
              <w:t>s</w:t>
            </w:r>
            <w:ins w:id="900" w:author="Guest" w:date="2016-01-19T19:52:00Z">
              <w:del w:id="901" w:author="Alex Lorimer" w:date="2016-01-19T21:13:00Z">
                <w:r w:rsidR="266806E4" w:rsidRPr="47103345" w:rsidDel="002866C2">
                  <w:rPr>
                    <w:rFonts w:ascii="Calibri" w:eastAsia="Calibri" w:hAnsi="Calibri" w:cs="Calibri"/>
                    <w:color w:val="000000" w:themeColor="text1"/>
                    <w:rPrChange w:id="902" w:author="Alex Lorimer" w:date="2016-01-19T21:16:00Z">
                      <w:rPr>
                        <w:rFonts w:ascii="Calibri" w:hAnsi="Calibri"/>
                        <w:color w:val="000000" w:themeColor="text1"/>
                      </w:rPr>
                    </w:rPrChange>
                  </w:rPr>
                  <w:delText>s):</w:delText>
                </w:r>
              </w:del>
              <w:r w:rsidR="266806E4" w:rsidRPr="47103345">
                <w:rPr>
                  <w:rFonts w:ascii="Calibri" w:eastAsia="Calibri" w:hAnsi="Calibri" w:cs="Calibri"/>
                  <w:color w:val="000000" w:themeColor="text1"/>
                  <w:rPrChange w:id="903" w:author="Alex Lorimer" w:date="2016-01-19T21:16:00Z">
                    <w:rPr>
                      <w:rFonts w:ascii="Calibri" w:hAnsi="Calibri"/>
                      <w:color w:val="000000" w:themeColor="text1"/>
                    </w:rPr>
                  </w:rPrChange>
                </w:rPr>
                <w:t xml:space="preserve"> </w:t>
              </w:r>
            </w:ins>
            <w:r>
              <w:rPr>
                <w:rFonts w:ascii="Calibri" w:eastAsia="Calibri" w:hAnsi="Calibri" w:cs="Calibri"/>
                <w:color w:val="000000" w:themeColor="text1"/>
              </w:rPr>
              <w:t>w</w:t>
            </w:r>
            <w:ins w:id="904" w:author="Guest" w:date="2016-01-19T19:52:00Z">
              <w:del w:id="905" w:author="Alex Lorimer" w:date="2016-01-19T21:13:00Z">
                <w:r w:rsidR="266806E4" w:rsidRPr="47103345" w:rsidDel="002866C2">
                  <w:rPr>
                    <w:rFonts w:ascii="Calibri" w:eastAsia="Calibri" w:hAnsi="Calibri" w:cs="Calibri"/>
                    <w:color w:val="000000" w:themeColor="text1"/>
                    <w:rPrChange w:id="906" w:author="Alex Lorimer" w:date="2016-01-19T21:16:00Z">
                      <w:rPr>
                        <w:rFonts w:ascii="Calibri" w:hAnsi="Calibri"/>
                        <w:color w:val="000000" w:themeColor="text1"/>
                      </w:rPr>
                    </w:rPrChange>
                  </w:rPr>
                  <w:delText>W</w:delText>
                </w:r>
              </w:del>
              <w:r w:rsidR="266806E4" w:rsidRPr="47103345">
                <w:rPr>
                  <w:rFonts w:ascii="Calibri" w:eastAsia="Calibri" w:hAnsi="Calibri" w:cs="Calibri"/>
                  <w:color w:val="000000" w:themeColor="text1"/>
                  <w:rPrChange w:id="907" w:author="Alex Lorimer" w:date="2016-01-19T21:16:00Z">
                    <w:rPr>
                      <w:rFonts w:ascii="Calibri" w:hAnsi="Calibri"/>
                      <w:color w:val="000000" w:themeColor="text1"/>
                    </w:rPr>
                  </w:rPrChange>
                </w:rPr>
                <w:t xml:space="preserve">ould require </w:t>
              </w:r>
            </w:ins>
            <w:r>
              <w:rPr>
                <w:rFonts w:ascii="Calibri" w:eastAsia="Calibri" w:hAnsi="Calibri" w:cs="Calibri"/>
                <w:color w:val="000000" w:themeColor="text1"/>
              </w:rPr>
              <w:t xml:space="preserve">the </w:t>
            </w:r>
            <w:r w:rsidR="266806E4" w:rsidRPr="47103345">
              <w:rPr>
                <w:rFonts w:ascii="Calibri" w:eastAsia="Calibri" w:hAnsi="Calibri" w:cs="Calibri"/>
                <w:color w:val="000000" w:themeColor="text1"/>
                <w:rPrChange w:id="908" w:author="Alex Lorimer" w:date="2016-01-19T21:16:00Z">
                  <w:rPr>
                    <w:rFonts w:ascii="Calibri" w:hAnsi="Calibri"/>
                    <w:color w:val="000000" w:themeColor="text1"/>
                  </w:rPr>
                </w:rPrChange>
              </w:rPr>
              <w:t xml:space="preserve">design of </w:t>
            </w:r>
            <w:r>
              <w:rPr>
                <w:rFonts w:ascii="Calibri" w:eastAsia="Calibri" w:hAnsi="Calibri" w:cs="Calibri"/>
                <w:color w:val="000000" w:themeColor="text1"/>
              </w:rPr>
              <w:t xml:space="preserve">a </w:t>
            </w:r>
            <w:ins w:id="909" w:author="Guest" w:date="2016-01-19T19:52:00Z">
              <w:r w:rsidR="266806E4" w:rsidRPr="47103345">
                <w:rPr>
                  <w:rFonts w:ascii="Calibri" w:eastAsia="Calibri" w:hAnsi="Calibri" w:cs="Calibri"/>
                  <w:color w:val="000000" w:themeColor="text1"/>
                  <w:rPrChange w:id="910" w:author="Alex Lorimer" w:date="2016-01-19T21:16:00Z">
                    <w:rPr>
                      <w:rFonts w:ascii="Calibri" w:hAnsi="Calibri"/>
                      <w:color w:val="000000" w:themeColor="text1"/>
                    </w:rPr>
                  </w:rPrChange>
                </w:rPr>
                <w:t>user</w:t>
              </w:r>
            </w:ins>
            <w:r>
              <w:rPr>
                <w:rFonts w:ascii="Calibri" w:eastAsia="Calibri" w:hAnsi="Calibri" w:cs="Calibri"/>
                <w:color w:val="000000" w:themeColor="text1"/>
              </w:rPr>
              <w:t>-</w:t>
            </w:r>
            <w:ins w:id="911" w:author="Guest" w:date="2016-01-19T19:52:00Z">
              <w:del w:id="912" w:author="Alex Lorimer" w:date="2016-01-19T21:13:00Z">
                <w:r w:rsidR="266806E4" w:rsidRPr="47103345" w:rsidDel="002866C2">
                  <w:rPr>
                    <w:rFonts w:ascii="Calibri" w:eastAsia="Calibri" w:hAnsi="Calibri" w:cs="Calibri"/>
                    <w:color w:val="000000" w:themeColor="text1"/>
                    <w:rPrChange w:id="913" w:author="Alex Lorimer" w:date="2016-01-19T21:16:00Z">
                      <w:rPr>
                        <w:rFonts w:ascii="Calibri" w:hAnsi="Calibri"/>
                        <w:color w:val="000000" w:themeColor="text1"/>
                      </w:rPr>
                    </w:rPrChange>
                  </w:rPr>
                  <w:delText xml:space="preserve"> </w:delText>
                </w:r>
              </w:del>
              <w:r w:rsidR="266806E4" w:rsidRPr="47103345">
                <w:rPr>
                  <w:rFonts w:ascii="Calibri" w:eastAsia="Calibri" w:hAnsi="Calibri" w:cs="Calibri"/>
                  <w:color w:val="000000" w:themeColor="text1"/>
                  <w:rPrChange w:id="914" w:author="Alex Lorimer" w:date="2016-01-19T21:16:00Z">
                    <w:rPr>
                      <w:rFonts w:ascii="Calibri" w:hAnsi="Calibri"/>
                      <w:color w:val="000000" w:themeColor="text1"/>
                    </w:rPr>
                  </w:rPrChange>
                </w:rPr>
                <w:t>friendly level editor</w:t>
              </w:r>
            </w:ins>
            <w:ins w:id="915" w:author="Guest" w:date="2016-01-19T19:54:00Z">
              <w:r w:rsidR="41DE20C5" w:rsidRPr="47103345">
                <w:rPr>
                  <w:rFonts w:ascii="Calibri" w:eastAsia="Calibri" w:hAnsi="Calibri" w:cs="Calibri"/>
                  <w:color w:val="000000" w:themeColor="text1"/>
                  <w:rPrChange w:id="916" w:author="Alex Lorimer" w:date="2016-01-19T21:16:00Z">
                    <w:rPr>
                      <w:rFonts w:ascii="Calibri" w:hAnsi="Calibri"/>
                      <w:color w:val="000000" w:themeColor="text1"/>
                    </w:rPr>
                  </w:rPrChange>
                </w:rPr>
                <w:t xml:space="preserve">, </w:t>
              </w:r>
              <w:del w:id="917" w:author="Alex Lorimer" w:date="2016-01-19T21:14:00Z">
                <w:r w:rsidR="41DE20C5" w:rsidRPr="47103345" w:rsidDel="002866C2">
                  <w:rPr>
                    <w:rFonts w:ascii="Calibri" w:eastAsia="Calibri" w:hAnsi="Calibri" w:cs="Calibri"/>
                    <w:color w:val="000000" w:themeColor="text1"/>
                    <w:rPrChange w:id="918" w:author="Alex Lorimer" w:date="2016-01-19T21:16:00Z">
                      <w:rPr>
                        <w:rFonts w:ascii="Calibri" w:hAnsi="Calibri"/>
                        <w:color w:val="000000" w:themeColor="text1"/>
                      </w:rPr>
                    </w:rPrChange>
                  </w:rPr>
                  <w:delText>and puts the fate of the game's success in the hands</w:delText>
                </w:r>
              </w:del>
            </w:ins>
            <w:r>
              <w:rPr>
                <w:rFonts w:ascii="Calibri" w:eastAsia="Calibri" w:hAnsi="Calibri" w:cs="Calibri"/>
                <w:color w:val="000000" w:themeColor="text1"/>
              </w:rPr>
              <w:t xml:space="preserve">and </w:t>
            </w:r>
            <w:r w:rsidRPr="005E083D">
              <w:rPr>
                <w:rFonts w:ascii="Calibri" w:eastAsia="Calibri" w:hAnsi="Calibri" w:cs="Calibri"/>
                <w:b/>
                <w:color w:val="000000" w:themeColor="text1"/>
              </w:rPr>
              <w:t>requires initial time investment</w:t>
            </w:r>
            <w:r>
              <w:rPr>
                <w:rFonts w:ascii="Calibri" w:eastAsia="Calibri" w:hAnsi="Calibri" w:cs="Calibri"/>
                <w:color w:val="000000" w:themeColor="text1"/>
              </w:rPr>
              <w:t xml:space="preserve"> from</w:t>
            </w:r>
            <w:ins w:id="919" w:author="Guest" w:date="2016-01-19T19:54:00Z">
              <w:del w:id="920" w:author="Alex Lorimer" w:date="2016-01-19T21:14:00Z">
                <w:r w:rsidR="41DE20C5" w:rsidRPr="47103345" w:rsidDel="002866C2">
                  <w:rPr>
                    <w:rFonts w:ascii="Calibri" w:eastAsia="Calibri" w:hAnsi="Calibri" w:cs="Calibri"/>
                    <w:color w:val="000000" w:themeColor="text1"/>
                    <w:rPrChange w:id="921" w:author="Alex Lorimer" w:date="2016-01-19T21:16:00Z">
                      <w:rPr>
                        <w:rFonts w:ascii="Calibri" w:hAnsi="Calibri"/>
                        <w:color w:val="000000" w:themeColor="text1"/>
                      </w:rPr>
                    </w:rPrChange>
                  </w:rPr>
                  <w:delText xml:space="preserve"> of</w:delText>
                </w:r>
              </w:del>
              <w:r w:rsidR="41DE20C5" w:rsidRPr="47103345">
                <w:rPr>
                  <w:rFonts w:ascii="Calibri" w:eastAsia="Calibri" w:hAnsi="Calibri" w:cs="Calibri"/>
                  <w:color w:val="000000" w:themeColor="text1"/>
                  <w:rPrChange w:id="922" w:author="Alex Lorimer" w:date="2016-01-19T21:16:00Z">
                    <w:rPr>
                      <w:rFonts w:ascii="Calibri" w:hAnsi="Calibri"/>
                      <w:color w:val="000000" w:themeColor="text1"/>
                    </w:rPr>
                  </w:rPrChange>
                </w:rPr>
                <w:t xml:space="preserve"> early </w:t>
              </w:r>
              <w:r w:rsidR="767D60E2" w:rsidRPr="47103345">
                <w:rPr>
                  <w:rFonts w:ascii="Calibri" w:eastAsia="Calibri" w:hAnsi="Calibri" w:cs="Calibri"/>
                  <w:color w:val="000000" w:themeColor="text1"/>
                  <w:rPrChange w:id="923" w:author="Alex Lorimer" w:date="2016-01-19T21:16:00Z">
                    <w:rPr>
                      <w:rFonts w:ascii="Calibri" w:hAnsi="Calibri"/>
                      <w:color w:val="000000" w:themeColor="text1"/>
                    </w:rPr>
                  </w:rPrChange>
                </w:rPr>
                <w:t>adopters</w:t>
              </w:r>
            </w:ins>
            <w:r>
              <w:rPr>
                <w:rFonts w:ascii="Calibri" w:eastAsia="Calibri" w:hAnsi="Calibri" w:cs="Calibri"/>
                <w:color w:val="000000" w:themeColor="text1"/>
              </w:rPr>
              <w:t xml:space="preserve"> which isn’t guaranteed </w:t>
            </w:r>
            <w:ins w:id="924" w:author="Guest" w:date="2016-01-19T19:54:00Z">
              <w:del w:id="925" w:author="Alex Lorimer" w:date="2016-01-19T21:13:00Z">
                <w:r w:rsidR="767D60E2" w:rsidRPr="006433DC" w:rsidDel="002866C2">
                  <w:rPr>
                    <w:rFonts w:ascii="Calibri" w:hAnsi="Calibri"/>
                    <w:color w:val="auto"/>
                    <w:rPrChange w:id="926" w:author="Alex Lorimer" w:date="2016-01-19T21:16:00Z">
                      <w:rPr>
                        <w:rFonts w:ascii="Calibri" w:hAnsi="Calibri"/>
                        <w:color w:val="000000" w:themeColor="text1"/>
                      </w:rPr>
                    </w:rPrChange>
                  </w:rPr>
                  <w:delText>.</w:delText>
                </w:r>
              </w:del>
            </w:ins>
          </w:p>
        </w:tc>
      </w:tr>
    </w:tbl>
    <w:p w14:paraId="7AE04DB7" w14:textId="77777777" w:rsidR="00706DF4" w:rsidRDefault="00706DF4">
      <w:pPr>
        <w:tabs>
          <w:tab w:val="left" w:pos="2550"/>
        </w:tabs>
        <w:pPrChange w:id="927" w:author="Alex Lorimer" w:date="2016-01-19T14:22:00Z">
          <w:pPr/>
        </w:pPrChange>
      </w:pPr>
    </w:p>
    <w:p w14:paraId="44D2D162" w14:textId="4380F134" w:rsidR="00404C2C" w:rsidRPr="00B3372D" w:rsidRDefault="00475BB3" w:rsidP="005E083D">
      <w:pPr>
        <w:pStyle w:val="Heading1"/>
        <w:ind w:firstLine="720"/>
        <w:rPr>
          <w:rFonts w:ascii="Calibri" w:hAnsi="Calibri"/>
          <w:color w:val="9F6200" w:themeColor="text2" w:themeTint="BF"/>
          <w:rPrChange w:id="928" w:author="Alex Lorimer" w:date="2016-01-20T08:29:00Z">
            <w:rPr>
              <w:rFonts w:ascii="Gill Sans MT" w:eastAsia="Gill Sans MT" w:hAnsi="Gill Sans MT" w:cs="Gill Sans MT"/>
            </w:rPr>
          </w:rPrChange>
        </w:rPr>
      </w:pPr>
      <w:r w:rsidRPr="00B3372D">
        <w:rPr>
          <w:rFonts w:ascii="Calibri" w:eastAsia="Calibri" w:hAnsi="Calibri" w:cs="Calibri"/>
          <w:color w:val="9F6200" w:themeColor="text2" w:themeTint="BF"/>
          <w:sz w:val="22"/>
          <w:szCs w:val="22"/>
          <w:rPrChange w:id="929" w:author="Alex Lorimer" w:date="2016-01-20T08:29:00Z">
            <w:rPr>
              <w:rFonts w:ascii="Calibri" w:eastAsia="Calibri" w:hAnsi="Calibri" w:cs="Calibri"/>
              <w:color w:val="auto"/>
              <w:sz w:val="22"/>
              <w:szCs w:val="22"/>
            </w:rPr>
          </w:rPrChange>
        </w:rPr>
        <w:t>Shrek Themed Game 2.2.2</w:t>
      </w:r>
    </w:p>
    <w:p w14:paraId="33C2971F" w14:textId="3085B006" w:rsidR="00475BB3" w:rsidRPr="00B3372D" w:rsidRDefault="00404C2C" w:rsidP="005E083D">
      <w:pPr>
        <w:jc w:val="both"/>
        <w:rPr>
          <w:rFonts w:ascii="Calibri" w:eastAsia="Gill Sans MT" w:hAnsi="Calibri" w:cs="Gill Sans MT"/>
          <w:rPrChange w:id="930" w:author="Alex Lorimer" w:date="2016-01-20T08:29:00Z">
            <w:rPr>
              <w:rFonts w:ascii="Gill Sans MT" w:eastAsia="Gill Sans MT" w:hAnsi="Gill Sans MT" w:cs="Gill Sans MT"/>
            </w:rPr>
          </w:rPrChange>
        </w:rPr>
      </w:pPr>
      <w:r w:rsidRPr="00B3372D">
        <w:rPr>
          <w:rFonts w:ascii="Calibri" w:hAnsi="Calibri"/>
          <w:noProof/>
          <w:lang w:eastAsia="ja-JP"/>
          <w:rPrChange w:id="931" w:author="Alex Lorimer" w:date="2016-01-20T08:29:00Z">
            <w:rPr>
              <w:noProof/>
              <w:lang w:eastAsia="ja-JP"/>
            </w:rPr>
          </w:rPrChange>
        </w:rPr>
        <mc:AlternateContent>
          <mc:Choice Requires="wps">
            <w:drawing>
              <wp:anchor distT="0" distB="0" distL="114300" distR="114300" simplePos="0" relativeHeight="251626526" behindDoc="0" locked="0" layoutInCell="1" allowOverlap="1" wp14:anchorId="44ED2571" wp14:editId="717189E2">
                <wp:simplePos x="0" y="0"/>
                <wp:positionH relativeFrom="column">
                  <wp:posOffset>1820545</wp:posOffset>
                </wp:positionH>
                <wp:positionV relativeFrom="paragraph">
                  <wp:posOffset>450850</wp:posOffset>
                </wp:positionV>
                <wp:extent cx="4171950" cy="2628900"/>
                <wp:effectExtent l="0" t="0" r="19050" b="19050"/>
                <wp:wrapSquare wrapText="bothSides"/>
                <wp:docPr id="106" name="Text Box 106"/>
                <wp:cNvGraphicFramePr/>
                <a:graphic xmlns:a="http://schemas.openxmlformats.org/drawingml/2006/main">
                  <a:graphicData uri="http://schemas.microsoft.com/office/word/2010/wordprocessingShape">
                    <wps:wsp>
                      <wps:cNvSpPr txBox="1"/>
                      <wps:spPr>
                        <a:xfrm>
                          <a:off x="0" y="0"/>
                          <a:ext cx="4171950" cy="2628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079BFF5" w14:textId="3A896881" w:rsidR="00170724" w:rsidRDefault="00170724">
                            <w:ins w:id="932" w:author="Alex Lorimer" w:date="2016-01-20T07:32:00Z">
                              <w:r>
                                <w:rPr>
                                  <w:noProof/>
                                  <w:lang w:eastAsia="ja-JP"/>
                                </w:rPr>
                                <w:drawing>
                                  <wp:inline distT="0" distB="0" distL="0" distR="0" wp14:anchorId="447AE851" wp14:editId="19D89CCE">
                                    <wp:extent cx="3982720" cy="250359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2140188_10153200243498061_2278041801948637084_o.png"/>
                                            <pic:cNvPicPr/>
                                          </pic:nvPicPr>
                                          <pic:blipFill>
                                            <a:blip r:embed="rId25">
                                              <a:extLst>
                                                <a:ext uri="{28A0092B-C50C-407E-A947-70E740481C1C}">
                                                  <a14:useLocalDpi xmlns:a14="http://schemas.microsoft.com/office/drawing/2010/main" val="0"/>
                                                </a:ext>
                                              </a:extLst>
                                            </a:blip>
                                            <a:stretch>
                                              <a:fillRect/>
                                            </a:stretch>
                                          </pic:blipFill>
                                          <pic:spPr>
                                            <a:xfrm>
                                              <a:off x="0" y="0"/>
                                              <a:ext cx="3982720" cy="2503592"/>
                                            </a:xfrm>
                                            <a:prstGeom prst="rect">
                                              <a:avLst/>
                                            </a:prstGeom>
                                          </pic:spPr>
                                        </pic:pic>
                                      </a:graphicData>
                                    </a:graphic>
                                  </wp:inline>
                                </w:drawing>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D2571" id="Text Box 106" o:spid="_x0000_s1098" type="#_x0000_t202" style="position:absolute;left:0;text-align:left;margin-left:143.35pt;margin-top:35.5pt;width:328.5pt;height:207pt;z-index:251626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" fillcolor="white [3201]" strokecolor="white [3212]" strokeweight=".5pt">
                <v:textbox>
                  <w:txbxContent>
                    <w:p w14:paraId="0079BFF5" w14:textId="3A896881" w:rsidR="00170724" w:rsidRDefault="00170724">
                      <w:ins w:id="947" w:author="Alex Lorimer" w:date="2016-01-20T07:32:00Z">
                        <w:r>
                          <w:rPr>
                            <w:noProof/>
                          </w:rPr>
                          <w:drawing>
                            <wp:inline distT="0" distB="0" distL="0" distR="0" wp14:anchorId="447AE851" wp14:editId="19D89CCE">
                              <wp:extent cx="3982720" cy="250359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2140188_10153200243498061_2278041801948637084_o.png"/>
                                      <pic:cNvPicPr/>
                                    </pic:nvPicPr>
                                    <pic:blipFill>
                                      <a:blip r:embed="rId26">
                                        <a:extLst>
                                          <a:ext uri="{28A0092B-C50C-407E-A947-70E740481C1C}">
                                            <a14:useLocalDpi xmlns:a14="http://schemas.microsoft.com/office/drawing/2010/main" val="0"/>
                                          </a:ext>
                                        </a:extLst>
                                      </a:blip>
                                      <a:stretch>
                                        <a:fillRect/>
                                      </a:stretch>
                                    </pic:blipFill>
                                    <pic:spPr>
                                      <a:xfrm>
                                        <a:off x="0" y="0"/>
                                        <a:ext cx="3982720" cy="2503592"/>
                                      </a:xfrm>
                                      <a:prstGeom prst="rect">
                                        <a:avLst/>
                                      </a:prstGeom>
                                    </pic:spPr>
                                  </pic:pic>
                                </a:graphicData>
                              </a:graphic>
                            </wp:inline>
                          </w:drawing>
                        </w:r>
                      </w:ins>
                    </w:p>
                  </w:txbxContent>
                </v:textbox>
                <w10:wrap type="square"/>
              </v:shape>
            </w:pict>
          </mc:Fallback>
        </mc:AlternateContent>
      </w:r>
      <w:r w:rsidR="008C2288" w:rsidRPr="005E083D">
        <w:rPr>
          <w:rFonts w:ascii="Calibri" w:eastAsia="Gill Sans MT" w:hAnsi="Calibri" w:cs="Gill Sans MT"/>
        </w:rPr>
        <w:t>This is another idea that was proposed</w:t>
      </w:r>
      <w:r w:rsidRPr="005E083D">
        <w:rPr>
          <w:rFonts w:ascii="Calibri" w:eastAsia="Gill Sans MT" w:hAnsi="Calibri" w:cs="Gill Sans MT"/>
        </w:rPr>
        <w:t xml:space="preserve"> largely</w:t>
      </w:r>
      <w:r w:rsidR="008C2288" w:rsidRPr="005E083D">
        <w:rPr>
          <w:rFonts w:ascii="Calibri" w:eastAsia="Gill Sans MT" w:hAnsi="Calibri" w:cs="Gill Sans MT"/>
        </w:rPr>
        <w:t xml:space="preserve"> by the pupils, but which </w:t>
      </w:r>
      <w:r w:rsidR="005A0E4C" w:rsidRPr="005E083D">
        <w:rPr>
          <w:rFonts w:ascii="Calibri" w:eastAsia="Gill Sans MT" w:hAnsi="Calibri" w:cs="Gill Sans MT"/>
        </w:rPr>
        <w:t>also represents progression from our earlier text adventure game</w:t>
      </w:r>
      <w:r w:rsidRPr="005E083D">
        <w:rPr>
          <w:rFonts w:ascii="Calibri" w:eastAsia="Gill Sans MT" w:hAnsi="Calibri" w:cs="Gill Sans MT"/>
        </w:rPr>
        <w:t xml:space="preserve"> (</w:t>
      </w:r>
      <w:r w:rsidR="005A0E4C" w:rsidRPr="005E083D">
        <w:rPr>
          <w:rFonts w:ascii="Calibri" w:eastAsia="Gill Sans MT" w:hAnsi="Calibri" w:cs="Gill Sans MT"/>
        </w:rPr>
        <w:t xml:space="preserve">by the inclusion of graphics and </w:t>
      </w:r>
      <w:r w:rsidRPr="005E083D">
        <w:rPr>
          <w:rFonts w:ascii="Calibri" w:eastAsia="Gill Sans MT" w:hAnsi="Calibri" w:cs="Gill Sans MT"/>
        </w:rPr>
        <w:t xml:space="preserve">individual </w:t>
      </w:r>
      <w:r w:rsidR="005A0E4C" w:rsidRPr="005E083D">
        <w:rPr>
          <w:rFonts w:ascii="Calibri" w:eastAsia="Gill Sans MT" w:hAnsi="Calibri" w:cs="Gill Sans MT"/>
        </w:rPr>
        <w:t>mini-games/missions</w:t>
      </w:r>
      <w:r w:rsidRPr="005E083D">
        <w:rPr>
          <w:rFonts w:ascii="Calibri" w:eastAsia="Gill Sans MT" w:hAnsi="Calibri" w:cs="Gill Sans MT"/>
        </w:rPr>
        <w:t>)</w:t>
      </w:r>
      <w:r w:rsidR="005A0E4C" w:rsidRPr="005E083D">
        <w:rPr>
          <w:rFonts w:ascii="Calibri" w:eastAsia="Gill Sans MT" w:hAnsi="Calibri" w:cs="Gill Sans MT"/>
        </w:rPr>
        <w:t xml:space="preserve">. </w:t>
      </w:r>
      <w:r w:rsidR="00475BB3" w:rsidRPr="005E083D">
        <w:rPr>
          <w:rFonts w:ascii="Calibri" w:eastAsia="Gill Sans MT" w:hAnsi="Calibri" w:cs="Gill Sans MT"/>
        </w:rPr>
        <w:t xml:space="preserve">Our </w:t>
      </w:r>
      <w:r w:rsidRPr="005E083D">
        <w:rPr>
          <w:rFonts w:ascii="Calibri" w:eastAsia="Gill Sans MT" w:hAnsi="Calibri" w:cs="Gill Sans MT"/>
        </w:rPr>
        <w:t>sample</w:t>
      </w:r>
      <w:r w:rsidR="00475BB3" w:rsidRPr="005E083D">
        <w:rPr>
          <w:rFonts w:ascii="Calibri" w:eastAsia="Gill Sans MT" w:hAnsi="Calibri" w:cs="Gill Sans MT"/>
        </w:rPr>
        <w:t xml:space="preserve"> </w:t>
      </w:r>
      <w:r w:rsidRPr="005E083D">
        <w:rPr>
          <w:rFonts w:ascii="Calibri" w:eastAsia="Gill Sans MT" w:hAnsi="Calibri" w:cs="Gill Sans MT"/>
        </w:rPr>
        <w:t>group</w:t>
      </w:r>
      <w:r w:rsidR="00475BB3" w:rsidRPr="005E083D">
        <w:rPr>
          <w:rFonts w:ascii="Calibri" w:eastAsia="Gill Sans MT" w:hAnsi="Calibri" w:cs="Gill Sans MT"/>
        </w:rPr>
        <w:t xml:space="preserve"> voted Shrek as one of their top interests, and some of the students put forth a Shrek themed mini game series</w:t>
      </w:r>
      <w:r w:rsidRPr="005E083D">
        <w:rPr>
          <w:rFonts w:ascii="Calibri" w:eastAsia="Gill Sans MT" w:hAnsi="Calibri" w:cs="Gill Sans MT"/>
        </w:rPr>
        <w:t xml:space="preserve">. The players would control </w:t>
      </w:r>
      <w:del w:id="933" w:author="Alex Lorimer" w:date="2016-01-20T13:47:00Z">
        <w:r w:rsidRPr="005E083D" w:rsidDel="005E083D">
          <w:rPr>
            <w:rFonts w:ascii="Calibri" w:eastAsia="Gill Sans MT" w:hAnsi="Calibri" w:cs="Gill Sans MT"/>
          </w:rPr>
          <w:delText xml:space="preserve">control </w:delText>
        </w:r>
      </w:del>
      <w:r w:rsidRPr="005E083D">
        <w:rPr>
          <w:rFonts w:ascii="Calibri" w:eastAsia="Gill Sans MT" w:hAnsi="Calibri" w:cs="Gill Sans MT"/>
        </w:rPr>
        <w:t>Shrek’s actions using an appropriate API. The entire story of the game would be subdivide into separate missions and mini-game tasks that exercise a range of programming skills and concepts.</w:t>
      </w:r>
    </w:p>
    <w:tbl>
      <w:tblPr>
        <w:tblStyle w:val="GridTable6Colorful-Accent1"/>
        <w:tblW w:w="0" w:type="auto"/>
        <w:tblLook w:val="04A0" w:firstRow="1" w:lastRow="0" w:firstColumn="1" w:lastColumn="0" w:noHBand="0" w:noVBand="1"/>
      </w:tblPr>
      <w:tblGrid>
        <w:gridCol w:w="4675"/>
        <w:gridCol w:w="4675"/>
      </w:tblGrid>
      <w:tr w:rsidR="00404C2C" w:rsidRPr="00D0522A" w14:paraId="02BEC369"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1D149F5" w14:textId="77777777" w:rsidR="00404C2C" w:rsidRPr="00D0522A" w:rsidRDefault="00404C2C" w:rsidP="005E083D">
            <w:pPr>
              <w:pStyle w:val="Heading2"/>
              <w:outlineLvl w:val="1"/>
              <w:rPr>
                <w:rFonts w:ascii="Calibri" w:hAnsi="Calibri"/>
              </w:rPr>
            </w:pPr>
            <w:r w:rsidRPr="00D0522A">
              <w:rPr>
                <w:rFonts w:ascii="Calibri" w:eastAsia="Calibri" w:hAnsi="Calibri" w:cs="Calibri"/>
                <w:b/>
                <w:sz w:val="28"/>
                <w:szCs w:val="28"/>
              </w:rPr>
              <w:lastRenderedPageBreak/>
              <w:t>Strengths</w:t>
            </w:r>
          </w:p>
          <w:p w14:paraId="650F0EF3" w14:textId="77777777" w:rsidR="00404C2C" w:rsidRPr="00D0522A" w:rsidRDefault="00404C2C" w:rsidP="005E083D">
            <w:pPr>
              <w:jc w:val="both"/>
              <w:rPr>
                <w:rFonts w:ascii="Calibri" w:hAnsi="Calibri"/>
                <w:b w:val="0"/>
              </w:rPr>
            </w:pPr>
          </w:p>
          <w:p w14:paraId="6B663813" w14:textId="39670554" w:rsidR="00404C2C" w:rsidRPr="0093174D" w:rsidRDefault="00404C2C" w:rsidP="005E083D">
            <w:pPr>
              <w:pStyle w:val="ListParagraph"/>
              <w:numPr>
                <w:ilvl w:val="0"/>
                <w:numId w:val="34"/>
              </w:numPr>
              <w:jc w:val="both"/>
              <w:rPr>
                <w:rFonts w:asciiTheme="minorEastAsia" w:eastAsiaTheme="minorEastAsia" w:hAnsiTheme="minorEastAsia" w:cstheme="minorEastAsia"/>
                <w:b w:val="0"/>
                <w:color w:val="000000" w:themeColor="text1"/>
                <w:rPrChange w:id="934" w:author="Alex Lorimer" w:date="2016-01-20T07:45:00Z">
                  <w:rPr>
                    <w:rFonts w:ascii="Calibri" w:eastAsia="Calibri" w:hAnsi="Calibri" w:cs="Calibri"/>
                    <w:b w:val="0"/>
                    <w:color w:val="000000" w:themeColor="text1"/>
                  </w:rPr>
                </w:rPrChange>
              </w:rPr>
            </w:pPr>
            <w:r w:rsidRPr="005E083D">
              <w:rPr>
                <w:rFonts w:ascii="Calibri" w:eastAsia="Calibri" w:hAnsi="Calibri" w:cs="Calibri"/>
                <w:color w:val="000000" w:themeColor="text1"/>
              </w:rPr>
              <w:t>The character featured in the game ranked high</w:t>
            </w:r>
            <w:r w:rsidR="0093174D" w:rsidRPr="0093174D">
              <w:rPr>
                <w:rFonts w:ascii="Calibri" w:eastAsia="Calibri" w:hAnsi="Calibri" w:cs="Calibri"/>
                <w:color w:val="000000" w:themeColor="text1"/>
              </w:rPr>
              <w:t>ly amongst our target audience</w:t>
            </w:r>
          </w:p>
          <w:p w14:paraId="62F2D313" w14:textId="77777777" w:rsidR="00404C2C" w:rsidRPr="0093174D" w:rsidRDefault="0093174D">
            <w:pPr>
              <w:pStyle w:val="ListParagraph"/>
              <w:numPr>
                <w:ilvl w:val="0"/>
                <w:numId w:val="34"/>
              </w:numPr>
              <w:spacing w:after="0" w:line="240" w:lineRule="auto"/>
              <w:jc w:val="both"/>
              <w:rPr>
                <w:rFonts w:eastAsiaTheme="minorEastAsia"/>
                <w:b w:val="0"/>
                <w:color w:val="000000" w:themeColor="text1"/>
                <w:rPrChange w:id="935" w:author="Alex Lorimer" w:date="2016-01-20T07:47:00Z">
                  <w:rPr>
                    <w:rFonts w:ascii="Calibri" w:eastAsia="Calibri" w:hAnsi="Calibri" w:cs="Calibri"/>
                    <w:b w:val="0"/>
                    <w:color w:val="000000" w:themeColor="text1"/>
                  </w:rPr>
                </w:rPrChange>
              </w:rPr>
              <w:pPrChange w:id="936" w:author="Alex Lorimer" w:date="2016-01-20T07:47:00Z">
                <w:pPr>
                  <w:pStyle w:val="ListParagraph"/>
                  <w:numPr>
                    <w:numId w:val="34"/>
                  </w:numPr>
                  <w:ind w:hanging="360"/>
                  <w:jc w:val="both"/>
                </w:pPr>
              </w:pPrChange>
            </w:pPr>
            <w:r w:rsidRPr="005E083D">
              <w:rPr>
                <w:rFonts w:ascii="Calibri" w:eastAsia="Calibri" w:hAnsi="Calibri" w:cs="Calibri"/>
                <w:color w:val="000000" w:themeColor="text1"/>
              </w:rPr>
              <w:t>Story element highlighted as important by target audience</w:t>
            </w:r>
          </w:p>
          <w:p w14:paraId="0A24962B" w14:textId="5CAFE50C" w:rsidR="0093174D" w:rsidRPr="0093174D" w:rsidRDefault="0093174D">
            <w:pPr>
              <w:pStyle w:val="ListParagraph"/>
              <w:spacing w:after="0" w:line="240" w:lineRule="auto"/>
              <w:jc w:val="both"/>
              <w:rPr>
                <w:rFonts w:eastAsiaTheme="minorEastAsia"/>
                <w:b w:val="0"/>
                <w:color w:val="000000" w:themeColor="text1"/>
                <w:rPrChange w:id="937" w:author="Alex Lorimer" w:date="2016-01-20T07:47:00Z">
                  <w:rPr/>
                </w:rPrChange>
              </w:rPr>
              <w:pPrChange w:id="938" w:author="Alex Lorimer" w:date="2016-01-20T07:47:00Z">
                <w:pPr>
                  <w:pStyle w:val="ListParagraph"/>
                  <w:numPr>
                    <w:numId w:val="34"/>
                  </w:numPr>
                  <w:ind w:hanging="360"/>
                  <w:jc w:val="both"/>
                </w:pPr>
              </w:pPrChange>
            </w:pPr>
          </w:p>
        </w:tc>
        <w:tc>
          <w:tcPr>
            <w:tcW w:w="4680" w:type="dxa"/>
          </w:tcPr>
          <w:p w14:paraId="38A1A618" w14:textId="77777777" w:rsidR="00404C2C" w:rsidRPr="00D0522A" w:rsidRDefault="00404C2C" w:rsidP="005E083D">
            <w:pPr>
              <w:pStyle w:val="Heading2"/>
              <w:outlineLvl w:val="1"/>
              <w:cnfStyle w:val="100000000000" w:firstRow="1" w:lastRow="0" w:firstColumn="0" w:lastColumn="0" w:oddVBand="0" w:evenVBand="0" w:oddHBand="0" w:evenHBand="0" w:firstRowFirstColumn="0" w:firstRowLastColumn="0" w:lastRowFirstColumn="0" w:lastRowLastColumn="0"/>
              <w:rPr>
                <w:rFonts w:ascii="Calibri" w:hAnsi="Calibri"/>
              </w:rPr>
            </w:pPr>
            <w:r w:rsidRPr="00D0522A">
              <w:rPr>
                <w:rFonts w:ascii="Calibri" w:eastAsia="Calibri" w:hAnsi="Calibri" w:cs="Calibri"/>
                <w:b/>
                <w:sz w:val="28"/>
                <w:szCs w:val="28"/>
              </w:rPr>
              <w:t>Weaknesses</w:t>
            </w:r>
          </w:p>
          <w:p w14:paraId="2C6DC295" w14:textId="77777777" w:rsidR="00404C2C" w:rsidRPr="00D0522A" w:rsidRDefault="00404C2C" w:rsidP="005E083D">
            <w:pPr>
              <w:cnfStyle w:val="100000000000" w:firstRow="1" w:lastRow="0" w:firstColumn="0" w:lastColumn="0" w:oddVBand="0" w:evenVBand="0" w:oddHBand="0" w:evenHBand="0" w:firstRowFirstColumn="0" w:firstRowLastColumn="0" w:lastRowFirstColumn="0" w:lastRowLastColumn="0"/>
              <w:rPr>
                <w:rFonts w:ascii="Calibri" w:hAnsi="Calibri"/>
              </w:rPr>
            </w:pPr>
          </w:p>
          <w:p w14:paraId="35AB2BDE" w14:textId="07C1ECFB" w:rsidR="00404C2C" w:rsidRPr="00A44B78" w:rsidRDefault="00404C2C">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5E083D">
              <w:rPr>
                <w:rFonts w:ascii="Calibri" w:eastAsia="Calibri" w:hAnsi="Calibri" w:cs="Calibri"/>
                <w:color w:val="000000" w:themeColor="text1"/>
              </w:rPr>
              <w:t xml:space="preserve">Time constrictions would make it difficult to produce a </w:t>
            </w:r>
            <w:r w:rsidR="0093174D" w:rsidRPr="0093174D">
              <w:rPr>
                <w:rFonts w:ascii="Calibri" w:eastAsia="Calibri" w:hAnsi="Calibri" w:cs="Calibri"/>
                <w:color w:val="000000" w:themeColor="text1"/>
              </w:rPr>
              <w:t xml:space="preserve">varied </w:t>
            </w:r>
            <w:r w:rsidRPr="0093174D">
              <w:rPr>
                <w:rFonts w:ascii="Calibri" w:eastAsia="Calibri" w:hAnsi="Calibri" w:cs="Calibri"/>
                <w:color w:val="000000" w:themeColor="text1"/>
                <w:rPrChange w:id="939" w:author="Alex Lorimer" w:date="2016-01-20T07:41:00Z">
                  <w:rPr>
                    <w:rFonts w:ascii="Calibri" w:eastAsia="Calibri" w:hAnsi="Calibri" w:cs="Calibri"/>
                  </w:rPr>
                </w:rPrChange>
              </w:rPr>
              <w:t>mini game series</w:t>
            </w:r>
            <w:r w:rsidR="0093174D" w:rsidRPr="0093174D">
              <w:rPr>
                <w:rFonts w:ascii="Calibri" w:eastAsia="Calibri" w:hAnsi="Calibri" w:cs="Calibri"/>
                <w:color w:val="000000" w:themeColor="text1"/>
              </w:rPr>
              <w:t xml:space="preserve"> effectively</w:t>
            </w:r>
          </w:p>
        </w:tc>
      </w:tr>
      <w:tr w:rsidR="00404C2C" w:rsidRPr="00D0522A" w14:paraId="0FF1EA74"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B5B4BDD" w14:textId="77777777" w:rsidR="00404C2C" w:rsidRPr="00D0522A" w:rsidRDefault="00404C2C" w:rsidP="005E083D">
            <w:pPr>
              <w:pStyle w:val="Heading2"/>
              <w:outlineLvl w:val="1"/>
              <w:rPr>
                <w:rFonts w:ascii="Calibri" w:hAnsi="Calibri"/>
              </w:rPr>
            </w:pPr>
            <w:r w:rsidRPr="00D0522A">
              <w:rPr>
                <w:rFonts w:ascii="Calibri" w:eastAsia="Calibri" w:hAnsi="Calibri" w:cs="Calibri"/>
                <w:b/>
                <w:sz w:val="28"/>
                <w:szCs w:val="28"/>
              </w:rPr>
              <w:t>Opportunities</w:t>
            </w:r>
          </w:p>
          <w:p w14:paraId="287A4A63" w14:textId="77777777" w:rsidR="00404C2C" w:rsidRPr="00D0522A" w:rsidRDefault="00404C2C" w:rsidP="005E083D">
            <w:pPr>
              <w:rPr>
                <w:rFonts w:ascii="Calibri" w:hAnsi="Calibri"/>
                <w:color w:val="000000" w:themeColor="text1"/>
              </w:rPr>
            </w:pPr>
          </w:p>
          <w:p w14:paraId="51821B11" w14:textId="51FD1D10" w:rsidR="00404C2C" w:rsidRPr="00A44B78" w:rsidRDefault="0093174D" w:rsidP="005E083D">
            <w:pPr>
              <w:pStyle w:val="ListParagraph"/>
              <w:numPr>
                <w:ilvl w:val="0"/>
                <w:numId w:val="33"/>
              </w:numPr>
              <w:jc w:val="both"/>
              <w:rPr>
                <w:rFonts w:ascii="Calibri" w:hAnsi="Calibri"/>
              </w:rPr>
            </w:pPr>
            <w:r w:rsidRPr="0093174D">
              <w:rPr>
                <w:rFonts w:ascii="Calibri" w:eastAsia="Calibri" w:hAnsi="Calibri" w:cs="Calibri"/>
                <w:color w:val="000000" w:themeColor="text1"/>
              </w:rPr>
              <w:t xml:space="preserve">Varied </w:t>
            </w:r>
            <w:r w:rsidRPr="000800E0">
              <w:rPr>
                <w:rFonts w:ascii="Calibri" w:eastAsia="Calibri" w:hAnsi="Calibri" w:cs="Calibri"/>
                <w:color w:val="000000" w:themeColor="text1"/>
              </w:rPr>
              <w:t>mini games allow us to appeal to the interests and learning techniques of a ran</w:t>
            </w:r>
            <w:r>
              <w:rPr>
                <w:rFonts w:ascii="Calibri" w:eastAsia="Calibri" w:hAnsi="Calibri" w:cs="Calibri"/>
                <w:color w:val="000000" w:themeColor="text1"/>
              </w:rPr>
              <w:t xml:space="preserve">ge of students </w:t>
            </w:r>
            <w:r w:rsidRPr="0093174D">
              <w:rPr>
                <w:rFonts w:ascii="Calibri" w:eastAsia="Calibri" w:hAnsi="Calibri" w:cs="Calibri"/>
                <w:color w:val="000000" w:themeColor="text1"/>
              </w:rPr>
              <w:t>(</w:t>
            </w:r>
            <w:r w:rsidRPr="0093174D">
              <w:rPr>
                <w:rFonts w:ascii="Calibri" w:eastAsia="Calibri" w:hAnsi="Calibri" w:cs="Calibri"/>
                <w:color w:val="000000" w:themeColor="text1"/>
                <w:rPrChange w:id="940" w:author="Alex Lorimer" w:date="2016-01-20T07:42:00Z">
                  <w:rPr>
                    <w:rFonts w:ascii="Calibri" w:eastAsia="Calibri" w:hAnsi="Calibri" w:cs="Calibri"/>
                  </w:rPr>
                </w:rPrChange>
              </w:rPr>
              <w:t>if they do not learn from one game, they may relate to</w:t>
            </w:r>
            <w:r w:rsidRPr="0093174D">
              <w:rPr>
                <w:rFonts w:ascii="Calibri" w:eastAsia="Calibri" w:hAnsi="Calibri" w:cs="Calibri"/>
                <w:color w:val="000000" w:themeColor="text1"/>
              </w:rPr>
              <w:t xml:space="preserve"> the format of</w:t>
            </w:r>
            <w:r w:rsidRPr="0093174D">
              <w:rPr>
                <w:rFonts w:ascii="Calibri" w:eastAsia="Calibri" w:hAnsi="Calibri" w:cs="Calibri"/>
                <w:color w:val="000000" w:themeColor="text1"/>
                <w:rPrChange w:id="941" w:author="Alex Lorimer" w:date="2016-01-20T07:42:00Z">
                  <w:rPr>
                    <w:rFonts w:ascii="Calibri" w:eastAsia="Calibri" w:hAnsi="Calibri" w:cs="Calibri"/>
                  </w:rPr>
                </w:rPrChange>
              </w:rPr>
              <w:t xml:space="preserve"> anoth</w:t>
            </w:r>
            <w:r w:rsidRPr="0093174D">
              <w:rPr>
                <w:rFonts w:ascii="Calibri" w:eastAsia="Calibri" w:hAnsi="Calibri" w:cs="Calibri"/>
                <w:color w:val="000000" w:themeColor="text1"/>
              </w:rPr>
              <w:t>er)</w:t>
            </w:r>
          </w:p>
        </w:tc>
        <w:tc>
          <w:tcPr>
            <w:tcW w:w="4680" w:type="dxa"/>
          </w:tcPr>
          <w:p w14:paraId="075539D0" w14:textId="77777777" w:rsidR="00404C2C" w:rsidRPr="00D0522A" w:rsidRDefault="00404C2C" w:rsidP="005E083D">
            <w:pPr>
              <w:pStyle w:val="Heading2"/>
              <w:outlineLvl w:val="1"/>
              <w:cnfStyle w:val="000000100000" w:firstRow="0" w:lastRow="0" w:firstColumn="0" w:lastColumn="0" w:oddVBand="0" w:evenVBand="0" w:oddHBand="1" w:evenHBand="0" w:firstRowFirstColumn="0" w:firstRowLastColumn="0" w:lastRowFirstColumn="0" w:lastRowLastColumn="0"/>
              <w:rPr>
                <w:rFonts w:ascii="Calibri" w:hAnsi="Calibri"/>
              </w:rPr>
            </w:pPr>
            <w:r w:rsidRPr="00D0522A">
              <w:rPr>
                <w:rFonts w:ascii="Calibri" w:eastAsia="Calibri" w:hAnsi="Calibri" w:cs="Calibri"/>
                <w:sz w:val="28"/>
                <w:szCs w:val="28"/>
              </w:rPr>
              <w:t>Threats</w:t>
            </w:r>
          </w:p>
          <w:p w14:paraId="6B97A3D9" w14:textId="77777777" w:rsidR="00404C2C" w:rsidRPr="00D0522A" w:rsidRDefault="00404C2C" w:rsidP="005E083D">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A20FE17" w14:textId="4112C99D" w:rsidR="0093174D" w:rsidRPr="0093174D" w:rsidRDefault="001059C9" w:rsidP="0093174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theme="minorEastAsia"/>
                <w:color w:val="000000" w:themeColor="text1"/>
              </w:rPr>
            </w:pPr>
            <w:r w:rsidRPr="00A44B78">
              <w:rPr>
                <w:rFonts w:ascii="Calibri" w:eastAsia="Calibri" w:hAnsi="Calibri" w:cs="Calibri"/>
                <w:b/>
                <w:color w:val="000000" w:themeColor="text1"/>
              </w:rPr>
              <w:t>Copyright issues</w:t>
            </w:r>
            <w:r w:rsidRPr="00A44B78">
              <w:rPr>
                <w:rFonts w:ascii="Calibri" w:eastAsia="Calibri" w:hAnsi="Calibri" w:cs="Calibri"/>
                <w:color w:val="000000" w:themeColor="text1"/>
              </w:rPr>
              <w:t xml:space="preserve"> (</w:t>
            </w:r>
            <w:r>
              <w:rPr>
                <w:rFonts w:ascii="Calibri" w:eastAsia="Calibri" w:hAnsi="Calibri" w:cs="Calibri"/>
                <w:color w:val="000000" w:themeColor="text1"/>
              </w:rPr>
              <w:t>if spun-off directly from Shrek)</w:t>
            </w:r>
          </w:p>
          <w:p w14:paraId="41A271BB" w14:textId="764F6E30" w:rsidR="00404C2C" w:rsidRPr="00A44B78" w:rsidRDefault="00404C2C">
            <w:pPr>
              <w:pStyle w:val="ListParagraph"/>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Change w:id="942" w:author="Alex Lorimer" w:date="2016-01-20T07:38:00Z">
                <w:pPr>
                  <w:pStyle w:val="ListParagraph"/>
                  <w:numPr>
                    <w:numId w:val="32"/>
                  </w:numPr>
                  <w:ind w:hanging="360"/>
                  <w:cnfStyle w:val="000000100000" w:firstRow="0" w:lastRow="0" w:firstColumn="0" w:lastColumn="0" w:oddVBand="0" w:evenVBand="0" w:oddHBand="1" w:evenHBand="0" w:firstRowFirstColumn="0" w:firstRowLastColumn="0" w:lastRowFirstColumn="0" w:lastRowLastColumn="0"/>
                </w:pPr>
              </w:pPrChange>
            </w:pPr>
          </w:p>
        </w:tc>
      </w:tr>
    </w:tbl>
    <w:p w14:paraId="7F5EFF11" w14:textId="77777777" w:rsidR="00404C2C" w:rsidRPr="00404C2C" w:rsidRDefault="00404C2C">
      <w:pPr>
        <w:jc w:val="both"/>
        <w:rPr>
          <w:rFonts w:ascii="Gill Sans MT" w:eastAsia="Gill Sans MT" w:hAnsi="Gill Sans MT" w:cs="Gill Sans MT"/>
          <w:rPrChange w:id="943" w:author="Alex Lorimer" w:date="2016-01-20T07:27:00Z">
            <w:rPr/>
          </w:rPrChange>
        </w:rPr>
        <w:pPrChange w:id="944" w:author="Alex Lorimer" w:date="2016-01-20T07:28:00Z">
          <w:pPr/>
        </w:pPrChange>
      </w:pPr>
    </w:p>
    <w:p w14:paraId="2B39100A" w14:textId="51E233B1" w:rsidR="00475BB3" w:rsidRPr="00CB71FA" w:rsidRDefault="00475BB3">
      <w:pPr>
        <w:ind w:firstLine="720"/>
        <w:rPr>
          <w:color w:val="9F6200" w:themeColor="text2" w:themeTint="BF"/>
          <w:rPrChange w:id="945" w:author="Alex Lorimer" w:date="2016-01-20T08:06:00Z">
            <w:rPr/>
          </w:rPrChange>
        </w:rPr>
        <w:pPrChange w:id="946" w:author="Alex Lorimer" w:date="2016-01-20T08:06:00Z">
          <w:pPr>
            <w:pStyle w:val="Heading1"/>
            <w:ind w:firstLine="720"/>
          </w:pPr>
        </w:pPrChange>
      </w:pPr>
      <w:r w:rsidRPr="000800E0">
        <w:rPr>
          <w:rFonts w:ascii="Calibri" w:eastAsia="Calibri" w:hAnsi="Calibri" w:cs="Calibri"/>
          <w:b/>
          <w:color w:val="9F6200" w:themeColor="text2" w:themeTint="BF"/>
        </w:rPr>
        <w:t>Bee Concept</w:t>
      </w:r>
      <w:r w:rsidR="005E424D" w:rsidRPr="000800E0">
        <w:rPr>
          <w:rFonts w:ascii="Calibri" w:eastAsia="Calibri" w:hAnsi="Calibri" w:cs="Calibri"/>
          <w:b/>
          <w:color w:val="9F6200" w:themeColor="text2" w:themeTint="BF"/>
        </w:rPr>
        <w:t xml:space="preserve"> (further developed)</w:t>
      </w:r>
      <w:r w:rsidR="004F372E" w:rsidRPr="00CB71FA">
        <w:rPr>
          <w:rFonts w:ascii="Calibri" w:eastAsia="Calibri" w:hAnsi="Calibri" w:cs="Calibri"/>
          <w:b/>
          <w:color w:val="9F6200" w:themeColor="text2" w:themeTint="BF"/>
          <w:rPrChange w:id="947" w:author="Alex Lorimer" w:date="2016-01-20T08:06:00Z">
            <w:rPr>
              <w:rFonts w:ascii="Calibri" w:eastAsia="Calibri" w:hAnsi="Calibri" w:cs="Calibri"/>
              <w:color w:val="9F6200" w:themeColor="text2" w:themeTint="BF"/>
            </w:rPr>
          </w:rPrChange>
        </w:rPr>
        <w:t xml:space="preserve"> 2.2.3</w:t>
      </w:r>
    </w:p>
    <w:p w14:paraId="005C9AC4" w14:textId="04E8A1C9" w:rsidR="00B56F68" w:rsidRDefault="00EE408F" w:rsidP="00CB71FA">
      <w:pPr>
        <w:jc w:val="both"/>
        <w:rPr>
          <w:rFonts w:ascii="Calibri" w:eastAsia="Calibri" w:hAnsi="Calibri" w:cs="Calibri"/>
          <w:color w:val="000000" w:themeColor="text1"/>
        </w:rPr>
      </w:pPr>
      <w:r>
        <w:rPr>
          <w:rFonts w:ascii="Calibri" w:eastAsia="Calibri" w:hAnsi="Calibri" w:cs="Calibri"/>
          <w:noProof/>
          <w:color w:val="000000" w:themeColor="text1"/>
          <w:lang w:eastAsia="ja-JP"/>
        </w:rPr>
        <mc:AlternateContent>
          <mc:Choice Requires="wpg">
            <w:drawing>
              <wp:anchor distT="0" distB="0" distL="114300" distR="114300" simplePos="0" relativeHeight="251672606" behindDoc="0" locked="0" layoutInCell="1" allowOverlap="1" wp14:anchorId="2B991159" wp14:editId="53ED5163">
                <wp:simplePos x="0" y="0"/>
                <wp:positionH relativeFrom="column">
                  <wp:posOffset>2945616</wp:posOffset>
                </wp:positionH>
                <wp:positionV relativeFrom="paragraph">
                  <wp:posOffset>793652</wp:posOffset>
                </wp:positionV>
                <wp:extent cx="2947670" cy="2800350"/>
                <wp:effectExtent l="0" t="0" r="24130" b="19050"/>
                <wp:wrapSquare wrapText="bothSides"/>
                <wp:docPr id="285" name="Group 285"/>
                <wp:cNvGraphicFramePr/>
                <a:graphic xmlns:a="http://schemas.openxmlformats.org/drawingml/2006/main">
                  <a:graphicData uri="http://schemas.microsoft.com/office/word/2010/wordprocessingGroup">
                    <wpg:wgp>
                      <wpg:cNvGrpSpPr/>
                      <wpg:grpSpPr>
                        <a:xfrm>
                          <a:off x="0" y="0"/>
                          <a:ext cx="2947670" cy="2800350"/>
                          <a:chOff x="0" y="0"/>
                          <a:chExt cx="2947933" cy="2800350"/>
                        </a:xfrm>
                      </wpg:grpSpPr>
                      <wps:wsp>
                        <wps:cNvPr id="240" name="Text Box 240"/>
                        <wps:cNvSpPr txBox="1"/>
                        <wps:spPr>
                          <a:xfrm>
                            <a:off x="0" y="0"/>
                            <a:ext cx="2838179" cy="2657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170724" w14:paraId="1A207C2F" w14:textId="77777777" w:rsidTr="00656DB7">
                                <w:trPr>
                                  <w:trHeight w:val="300"/>
                                </w:trPr>
                                <w:tc>
                                  <w:tcPr>
                                    <w:tcW w:w="347" w:type="dxa"/>
                                  </w:tcPr>
                                  <w:p w14:paraId="01F56A86" w14:textId="77777777" w:rsidR="00170724" w:rsidRDefault="00170724" w:rsidP="00656DB7"/>
                                </w:tc>
                                <w:tc>
                                  <w:tcPr>
                                    <w:tcW w:w="347" w:type="dxa"/>
                                  </w:tcPr>
                                  <w:p w14:paraId="3F044B0E" w14:textId="77777777" w:rsidR="00170724" w:rsidRDefault="00170724" w:rsidP="00656DB7"/>
                                </w:tc>
                                <w:tc>
                                  <w:tcPr>
                                    <w:tcW w:w="347" w:type="dxa"/>
                                  </w:tcPr>
                                  <w:p w14:paraId="22C030A8" w14:textId="77777777" w:rsidR="00170724" w:rsidRDefault="00170724" w:rsidP="00656DB7"/>
                                </w:tc>
                                <w:tc>
                                  <w:tcPr>
                                    <w:tcW w:w="349" w:type="dxa"/>
                                  </w:tcPr>
                                  <w:p w14:paraId="42175BF9" w14:textId="77777777" w:rsidR="00170724" w:rsidRDefault="00170724" w:rsidP="00656DB7"/>
                                </w:tc>
                                <w:tc>
                                  <w:tcPr>
                                    <w:tcW w:w="349" w:type="dxa"/>
                                  </w:tcPr>
                                  <w:p w14:paraId="1530291D" w14:textId="77777777" w:rsidR="00170724" w:rsidRDefault="00170724" w:rsidP="00656DB7"/>
                                </w:tc>
                                <w:tc>
                                  <w:tcPr>
                                    <w:tcW w:w="349" w:type="dxa"/>
                                  </w:tcPr>
                                  <w:p w14:paraId="73A60636" w14:textId="77777777" w:rsidR="00170724" w:rsidRDefault="00170724" w:rsidP="00656DB7"/>
                                </w:tc>
                                <w:tc>
                                  <w:tcPr>
                                    <w:tcW w:w="349" w:type="dxa"/>
                                  </w:tcPr>
                                  <w:p w14:paraId="43494D2A" w14:textId="77777777" w:rsidR="00170724" w:rsidRDefault="00170724" w:rsidP="00656DB7"/>
                                </w:tc>
                                <w:tc>
                                  <w:tcPr>
                                    <w:tcW w:w="349" w:type="dxa"/>
                                  </w:tcPr>
                                  <w:p w14:paraId="6E220E5C" w14:textId="77777777" w:rsidR="00170724" w:rsidRDefault="00170724" w:rsidP="00656DB7"/>
                                </w:tc>
                                <w:tc>
                                  <w:tcPr>
                                    <w:tcW w:w="349" w:type="dxa"/>
                                  </w:tcPr>
                                  <w:p w14:paraId="2B8DD1EA" w14:textId="77777777" w:rsidR="00170724" w:rsidRDefault="00170724" w:rsidP="00656DB7"/>
                                </w:tc>
                                <w:tc>
                                  <w:tcPr>
                                    <w:tcW w:w="349" w:type="dxa"/>
                                  </w:tcPr>
                                  <w:p w14:paraId="7ABAC676" w14:textId="77777777" w:rsidR="00170724" w:rsidRDefault="00170724" w:rsidP="00656DB7"/>
                                </w:tc>
                                <w:tc>
                                  <w:tcPr>
                                    <w:tcW w:w="349" w:type="dxa"/>
                                  </w:tcPr>
                                  <w:p w14:paraId="6A5C8F81" w14:textId="77777777" w:rsidR="00170724" w:rsidRDefault="00170724" w:rsidP="00656DB7"/>
                                </w:tc>
                                <w:tc>
                                  <w:tcPr>
                                    <w:tcW w:w="349" w:type="dxa"/>
                                  </w:tcPr>
                                  <w:p w14:paraId="7BFA44C4" w14:textId="77777777" w:rsidR="00170724" w:rsidRDefault="00170724" w:rsidP="00656DB7"/>
                                </w:tc>
                                <w:tc>
                                  <w:tcPr>
                                    <w:tcW w:w="349" w:type="dxa"/>
                                  </w:tcPr>
                                  <w:p w14:paraId="4B2D0B8A" w14:textId="77777777" w:rsidR="00170724" w:rsidRDefault="00170724" w:rsidP="00656DB7"/>
                                </w:tc>
                              </w:tr>
                              <w:tr w:rsidR="00170724" w14:paraId="0E0A00DB" w14:textId="77777777" w:rsidTr="00656DB7">
                                <w:trPr>
                                  <w:trHeight w:val="282"/>
                                </w:trPr>
                                <w:tc>
                                  <w:tcPr>
                                    <w:tcW w:w="347" w:type="dxa"/>
                                  </w:tcPr>
                                  <w:p w14:paraId="6B48E2C0" w14:textId="77777777" w:rsidR="00170724" w:rsidRDefault="00170724" w:rsidP="00656DB7"/>
                                </w:tc>
                                <w:tc>
                                  <w:tcPr>
                                    <w:tcW w:w="347" w:type="dxa"/>
                                  </w:tcPr>
                                  <w:p w14:paraId="662FCB1F" w14:textId="77777777" w:rsidR="00170724" w:rsidRDefault="00170724" w:rsidP="00656DB7"/>
                                </w:tc>
                                <w:tc>
                                  <w:tcPr>
                                    <w:tcW w:w="347" w:type="dxa"/>
                                  </w:tcPr>
                                  <w:p w14:paraId="52904957" w14:textId="77777777" w:rsidR="00170724" w:rsidRDefault="00170724" w:rsidP="00656DB7"/>
                                </w:tc>
                                <w:tc>
                                  <w:tcPr>
                                    <w:tcW w:w="349" w:type="dxa"/>
                                  </w:tcPr>
                                  <w:p w14:paraId="045A69B9" w14:textId="77777777" w:rsidR="00170724" w:rsidRDefault="00170724" w:rsidP="00656DB7"/>
                                </w:tc>
                                <w:tc>
                                  <w:tcPr>
                                    <w:tcW w:w="349" w:type="dxa"/>
                                  </w:tcPr>
                                  <w:p w14:paraId="1B968CE4" w14:textId="77777777" w:rsidR="00170724" w:rsidRDefault="00170724" w:rsidP="00656DB7"/>
                                </w:tc>
                                <w:tc>
                                  <w:tcPr>
                                    <w:tcW w:w="349" w:type="dxa"/>
                                  </w:tcPr>
                                  <w:p w14:paraId="79A7C085" w14:textId="77777777" w:rsidR="00170724" w:rsidRDefault="00170724" w:rsidP="00656DB7"/>
                                </w:tc>
                                <w:tc>
                                  <w:tcPr>
                                    <w:tcW w:w="349" w:type="dxa"/>
                                  </w:tcPr>
                                  <w:p w14:paraId="3391A946" w14:textId="77777777" w:rsidR="00170724" w:rsidRDefault="00170724" w:rsidP="00656DB7"/>
                                </w:tc>
                                <w:tc>
                                  <w:tcPr>
                                    <w:tcW w:w="349" w:type="dxa"/>
                                  </w:tcPr>
                                  <w:p w14:paraId="7617BF1D" w14:textId="77777777" w:rsidR="00170724" w:rsidRDefault="00170724" w:rsidP="00656DB7"/>
                                </w:tc>
                                <w:tc>
                                  <w:tcPr>
                                    <w:tcW w:w="349" w:type="dxa"/>
                                  </w:tcPr>
                                  <w:p w14:paraId="080BAFD4" w14:textId="77777777" w:rsidR="00170724" w:rsidRDefault="00170724" w:rsidP="00656DB7"/>
                                </w:tc>
                                <w:tc>
                                  <w:tcPr>
                                    <w:tcW w:w="349" w:type="dxa"/>
                                  </w:tcPr>
                                  <w:p w14:paraId="436507E5" w14:textId="77777777" w:rsidR="00170724" w:rsidRDefault="00170724" w:rsidP="00656DB7"/>
                                </w:tc>
                                <w:tc>
                                  <w:tcPr>
                                    <w:tcW w:w="349" w:type="dxa"/>
                                  </w:tcPr>
                                  <w:p w14:paraId="15ECB8A8" w14:textId="77777777" w:rsidR="00170724" w:rsidRDefault="00170724" w:rsidP="00656DB7"/>
                                </w:tc>
                                <w:tc>
                                  <w:tcPr>
                                    <w:tcW w:w="349" w:type="dxa"/>
                                  </w:tcPr>
                                  <w:p w14:paraId="3574BE0D" w14:textId="77777777" w:rsidR="00170724" w:rsidRDefault="00170724" w:rsidP="00656DB7"/>
                                </w:tc>
                                <w:tc>
                                  <w:tcPr>
                                    <w:tcW w:w="349" w:type="dxa"/>
                                  </w:tcPr>
                                  <w:p w14:paraId="5AABDB54" w14:textId="77777777" w:rsidR="00170724" w:rsidRDefault="00170724" w:rsidP="00656DB7"/>
                                </w:tc>
                              </w:tr>
                              <w:tr w:rsidR="00170724" w14:paraId="7F45516C" w14:textId="77777777" w:rsidTr="00656DB7">
                                <w:trPr>
                                  <w:trHeight w:val="300"/>
                                </w:trPr>
                                <w:tc>
                                  <w:tcPr>
                                    <w:tcW w:w="347" w:type="dxa"/>
                                  </w:tcPr>
                                  <w:p w14:paraId="30CF9525" w14:textId="77777777" w:rsidR="00170724" w:rsidRDefault="00170724" w:rsidP="00656DB7"/>
                                </w:tc>
                                <w:tc>
                                  <w:tcPr>
                                    <w:tcW w:w="347" w:type="dxa"/>
                                  </w:tcPr>
                                  <w:p w14:paraId="26998023" w14:textId="77777777" w:rsidR="00170724" w:rsidRDefault="00170724" w:rsidP="00656DB7"/>
                                </w:tc>
                                <w:tc>
                                  <w:tcPr>
                                    <w:tcW w:w="347" w:type="dxa"/>
                                  </w:tcPr>
                                  <w:p w14:paraId="69D5946E" w14:textId="77777777" w:rsidR="00170724" w:rsidRDefault="00170724" w:rsidP="00656DB7"/>
                                </w:tc>
                                <w:tc>
                                  <w:tcPr>
                                    <w:tcW w:w="349" w:type="dxa"/>
                                  </w:tcPr>
                                  <w:p w14:paraId="41AC385F" w14:textId="77777777" w:rsidR="00170724" w:rsidRDefault="00170724" w:rsidP="00656DB7"/>
                                </w:tc>
                                <w:tc>
                                  <w:tcPr>
                                    <w:tcW w:w="349" w:type="dxa"/>
                                  </w:tcPr>
                                  <w:p w14:paraId="06FB6A62" w14:textId="77777777" w:rsidR="00170724" w:rsidRDefault="00170724" w:rsidP="00656DB7"/>
                                </w:tc>
                                <w:tc>
                                  <w:tcPr>
                                    <w:tcW w:w="349" w:type="dxa"/>
                                  </w:tcPr>
                                  <w:p w14:paraId="762CEB38" w14:textId="77777777" w:rsidR="00170724" w:rsidRDefault="00170724" w:rsidP="00656DB7"/>
                                </w:tc>
                                <w:tc>
                                  <w:tcPr>
                                    <w:tcW w:w="349" w:type="dxa"/>
                                  </w:tcPr>
                                  <w:p w14:paraId="3448B755" w14:textId="77777777" w:rsidR="00170724" w:rsidRDefault="00170724" w:rsidP="00656DB7"/>
                                </w:tc>
                                <w:tc>
                                  <w:tcPr>
                                    <w:tcW w:w="349" w:type="dxa"/>
                                  </w:tcPr>
                                  <w:p w14:paraId="64AE189C" w14:textId="77777777" w:rsidR="00170724" w:rsidRDefault="00170724" w:rsidP="00656DB7"/>
                                </w:tc>
                                <w:tc>
                                  <w:tcPr>
                                    <w:tcW w:w="349" w:type="dxa"/>
                                  </w:tcPr>
                                  <w:p w14:paraId="05F3059F" w14:textId="77777777" w:rsidR="00170724" w:rsidRDefault="00170724" w:rsidP="00656DB7"/>
                                </w:tc>
                                <w:tc>
                                  <w:tcPr>
                                    <w:tcW w:w="349" w:type="dxa"/>
                                  </w:tcPr>
                                  <w:p w14:paraId="572B5C48" w14:textId="77777777" w:rsidR="00170724" w:rsidRDefault="00170724" w:rsidP="00656DB7"/>
                                </w:tc>
                                <w:tc>
                                  <w:tcPr>
                                    <w:tcW w:w="349" w:type="dxa"/>
                                  </w:tcPr>
                                  <w:p w14:paraId="358026D9" w14:textId="77777777" w:rsidR="00170724" w:rsidRDefault="00170724" w:rsidP="00656DB7"/>
                                </w:tc>
                                <w:tc>
                                  <w:tcPr>
                                    <w:tcW w:w="349" w:type="dxa"/>
                                  </w:tcPr>
                                  <w:p w14:paraId="105F33DE" w14:textId="77777777" w:rsidR="00170724" w:rsidRDefault="00170724" w:rsidP="00656DB7"/>
                                </w:tc>
                                <w:tc>
                                  <w:tcPr>
                                    <w:tcW w:w="349" w:type="dxa"/>
                                  </w:tcPr>
                                  <w:p w14:paraId="2F5587BE" w14:textId="77777777" w:rsidR="00170724" w:rsidRDefault="00170724" w:rsidP="00656DB7"/>
                                </w:tc>
                              </w:tr>
                              <w:tr w:rsidR="00170724" w14:paraId="14C20928" w14:textId="77777777" w:rsidTr="00656DB7">
                                <w:trPr>
                                  <w:trHeight w:val="300"/>
                                </w:trPr>
                                <w:tc>
                                  <w:tcPr>
                                    <w:tcW w:w="347" w:type="dxa"/>
                                  </w:tcPr>
                                  <w:p w14:paraId="21518E6D" w14:textId="77777777" w:rsidR="00170724" w:rsidRDefault="00170724" w:rsidP="00656DB7"/>
                                </w:tc>
                                <w:tc>
                                  <w:tcPr>
                                    <w:tcW w:w="347" w:type="dxa"/>
                                  </w:tcPr>
                                  <w:p w14:paraId="50D1BE8B" w14:textId="77777777" w:rsidR="00170724" w:rsidRDefault="00170724" w:rsidP="00656DB7"/>
                                </w:tc>
                                <w:tc>
                                  <w:tcPr>
                                    <w:tcW w:w="347" w:type="dxa"/>
                                  </w:tcPr>
                                  <w:p w14:paraId="1987B743" w14:textId="77777777" w:rsidR="00170724" w:rsidRDefault="00170724" w:rsidP="00656DB7"/>
                                </w:tc>
                                <w:tc>
                                  <w:tcPr>
                                    <w:tcW w:w="349" w:type="dxa"/>
                                  </w:tcPr>
                                  <w:p w14:paraId="068E33E0" w14:textId="77777777" w:rsidR="00170724" w:rsidRDefault="00170724" w:rsidP="00656DB7"/>
                                </w:tc>
                                <w:tc>
                                  <w:tcPr>
                                    <w:tcW w:w="349" w:type="dxa"/>
                                  </w:tcPr>
                                  <w:p w14:paraId="1868C423" w14:textId="77777777" w:rsidR="00170724" w:rsidRDefault="00170724" w:rsidP="00656DB7"/>
                                </w:tc>
                                <w:tc>
                                  <w:tcPr>
                                    <w:tcW w:w="349" w:type="dxa"/>
                                  </w:tcPr>
                                  <w:p w14:paraId="06392931" w14:textId="77777777" w:rsidR="00170724" w:rsidRDefault="00170724" w:rsidP="00656DB7"/>
                                </w:tc>
                                <w:tc>
                                  <w:tcPr>
                                    <w:tcW w:w="349" w:type="dxa"/>
                                  </w:tcPr>
                                  <w:p w14:paraId="59EDF24C" w14:textId="77777777" w:rsidR="00170724" w:rsidRDefault="00170724" w:rsidP="00656DB7"/>
                                </w:tc>
                                <w:tc>
                                  <w:tcPr>
                                    <w:tcW w:w="349" w:type="dxa"/>
                                  </w:tcPr>
                                  <w:p w14:paraId="187541FA" w14:textId="77777777" w:rsidR="00170724" w:rsidRDefault="00170724" w:rsidP="00656DB7"/>
                                </w:tc>
                                <w:tc>
                                  <w:tcPr>
                                    <w:tcW w:w="349" w:type="dxa"/>
                                  </w:tcPr>
                                  <w:p w14:paraId="6570CAAA" w14:textId="77777777" w:rsidR="00170724" w:rsidRDefault="00170724" w:rsidP="00656DB7"/>
                                </w:tc>
                                <w:tc>
                                  <w:tcPr>
                                    <w:tcW w:w="349" w:type="dxa"/>
                                  </w:tcPr>
                                  <w:p w14:paraId="331BDA76" w14:textId="77777777" w:rsidR="00170724" w:rsidRDefault="00170724" w:rsidP="00656DB7"/>
                                </w:tc>
                                <w:tc>
                                  <w:tcPr>
                                    <w:tcW w:w="349" w:type="dxa"/>
                                  </w:tcPr>
                                  <w:p w14:paraId="4E98C0A0" w14:textId="77777777" w:rsidR="00170724" w:rsidRDefault="00170724" w:rsidP="00656DB7"/>
                                </w:tc>
                                <w:tc>
                                  <w:tcPr>
                                    <w:tcW w:w="349" w:type="dxa"/>
                                  </w:tcPr>
                                  <w:p w14:paraId="55229935" w14:textId="77777777" w:rsidR="00170724" w:rsidRDefault="00170724" w:rsidP="00656DB7"/>
                                </w:tc>
                                <w:tc>
                                  <w:tcPr>
                                    <w:tcW w:w="349" w:type="dxa"/>
                                  </w:tcPr>
                                  <w:p w14:paraId="2B5C735A" w14:textId="77777777" w:rsidR="00170724" w:rsidRDefault="00170724" w:rsidP="00656DB7"/>
                                </w:tc>
                              </w:tr>
                              <w:tr w:rsidR="00170724" w14:paraId="2CA59687" w14:textId="77777777" w:rsidTr="000800E0">
                                <w:trPr>
                                  <w:trHeight w:val="282"/>
                                </w:trPr>
                                <w:tc>
                                  <w:tcPr>
                                    <w:tcW w:w="347" w:type="dxa"/>
                                  </w:tcPr>
                                  <w:p w14:paraId="72E6059D" w14:textId="77777777" w:rsidR="00170724" w:rsidRDefault="00170724" w:rsidP="00656DB7"/>
                                </w:tc>
                                <w:tc>
                                  <w:tcPr>
                                    <w:tcW w:w="347" w:type="dxa"/>
                                  </w:tcPr>
                                  <w:p w14:paraId="7D72602D" w14:textId="77777777" w:rsidR="00170724" w:rsidRDefault="00170724" w:rsidP="00656DB7"/>
                                </w:tc>
                                <w:tc>
                                  <w:tcPr>
                                    <w:tcW w:w="347" w:type="dxa"/>
                                  </w:tcPr>
                                  <w:p w14:paraId="27E0A033" w14:textId="77777777" w:rsidR="00170724" w:rsidRDefault="00170724" w:rsidP="00656DB7"/>
                                </w:tc>
                                <w:tc>
                                  <w:tcPr>
                                    <w:tcW w:w="349" w:type="dxa"/>
                                    <w:tcBorders>
                                      <w:bottom w:val="single" w:sz="4" w:space="0" w:color="auto"/>
                                    </w:tcBorders>
                                  </w:tcPr>
                                  <w:p w14:paraId="6F6E961F" w14:textId="77777777" w:rsidR="00170724" w:rsidRDefault="00170724" w:rsidP="00656DB7"/>
                                </w:tc>
                                <w:tc>
                                  <w:tcPr>
                                    <w:tcW w:w="349" w:type="dxa"/>
                                    <w:tcBorders>
                                      <w:bottom w:val="single" w:sz="4" w:space="0" w:color="auto"/>
                                    </w:tcBorders>
                                  </w:tcPr>
                                  <w:p w14:paraId="00821C0D" w14:textId="77777777" w:rsidR="00170724" w:rsidRDefault="00170724" w:rsidP="00656DB7"/>
                                </w:tc>
                                <w:tc>
                                  <w:tcPr>
                                    <w:tcW w:w="349" w:type="dxa"/>
                                    <w:tcBorders>
                                      <w:bottom w:val="single" w:sz="4" w:space="0" w:color="auto"/>
                                    </w:tcBorders>
                                  </w:tcPr>
                                  <w:p w14:paraId="1A7ACAB5" w14:textId="77777777" w:rsidR="00170724" w:rsidRDefault="00170724" w:rsidP="00656DB7"/>
                                </w:tc>
                                <w:tc>
                                  <w:tcPr>
                                    <w:tcW w:w="349" w:type="dxa"/>
                                    <w:tcBorders>
                                      <w:bottom w:val="single" w:sz="4" w:space="0" w:color="auto"/>
                                    </w:tcBorders>
                                  </w:tcPr>
                                  <w:p w14:paraId="73BF4D21" w14:textId="77777777" w:rsidR="00170724" w:rsidRDefault="00170724" w:rsidP="00656DB7"/>
                                </w:tc>
                                <w:tc>
                                  <w:tcPr>
                                    <w:tcW w:w="349" w:type="dxa"/>
                                  </w:tcPr>
                                  <w:p w14:paraId="0CFEEC5B" w14:textId="77777777" w:rsidR="00170724" w:rsidRDefault="00170724" w:rsidP="00656DB7"/>
                                </w:tc>
                                <w:tc>
                                  <w:tcPr>
                                    <w:tcW w:w="349" w:type="dxa"/>
                                  </w:tcPr>
                                  <w:p w14:paraId="2ABE1695" w14:textId="77777777" w:rsidR="00170724" w:rsidRDefault="00170724" w:rsidP="00656DB7"/>
                                </w:tc>
                                <w:tc>
                                  <w:tcPr>
                                    <w:tcW w:w="349" w:type="dxa"/>
                                  </w:tcPr>
                                  <w:p w14:paraId="59751C75" w14:textId="77777777" w:rsidR="00170724" w:rsidRDefault="00170724" w:rsidP="00656DB7"/>
                                </w:tc>
                                <w:tc>
                                  <w:tcPr>
                                    <w:tcW w:w="349" w:type="dxa"/>
                                  </w:tcPr>
                                  <w:p w14:paraId="7CD19588" w14:textId="77777777" w:rsidR="00170724" w:rsidRDefault="00170724" w:rsidP="00656DB7"/>
                                </w:tc>
                                <w:tc>
                                  <w:tcPr>
                                    <w:tcW w:w="349" w:type="dxa"/>
                                  </w:tcPr>
                                  <w:p w14:paraId="0F628B3B" w14:textId="77777777" w:rsidR="00170724" w:rsidRDefault="00170724" w:rsidP="00656DB7"/>
                                </w:tc>
                                <w:tc>
                                  <w:tcPr>
                                    <w:tcW w:w="349" w:type="dxa"/>
                                  </w:tcPr>
                                  <w:p w14:paraId="5283FD9F" w14:textId="77777777" w:rsidR="00170724" w:rsidRDefault="00170724" w:rsidP="00656DB7"/>
                                </w:tc>
                              </w:tr>
                              <w:tr w:rsidR="00170724" w14:paraId="24CA5631" w14:textId="77777777" w:rsidTr="000800E0">
                                <w:trPr>
                                  <w:trHeight w:val="300"/>
                                </w:trPr>
                                <w:tc>
                                  <w:tcPr>
                                    <w:tcW w:w="347" w:type="dxa"/>
                                  </w:tcPr>
                                  <w:p w14:paraId="678C83BF" w14:textId="77777777" w:rsidR="00170724" w:rsidRDefault="00170724" w:rsidP="00656DB7"/>
                                </w:tc>
                                <w:tc>
                                  <w:tcPr>
                                    <w:tcW w:w="347" w:type="dxa"/>
                                  </w:tcPr>
                                  <w:p w14:paraId="14A713E6" w14:textId="77777777" w:rsidR="00170724" w:rsidRDefault="00170724" w:rsidP="00656DB7"/>
                                </w:tc>
                                <w:tc>
                                  <w:tcPr>
                                    <w:tcW w:w="347" w:type="dxa"/>
                                    <w:tcBorders>
                                      <w:right w:val="single" w:sz="4" w:space="0" w:color="auto"/>
                                    </w:tcBorders>
                                  </w:tcPr>
                                  <w:p w14:paraId="68B32C67"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3CBB610E"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736AA"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D491D22"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48EF611E" w14:textId="77777777" w:rsidR="00170724" w:rsidRDefault="00170724" w:rsidP="00656DB7"/>
                                </w:tc>
                                <w:tc>
                                  <w:tcPr>
                                    <w:tcW w:w="349" w:type="dxa"/>
                                    <w:tcBorders>
                                      <w:left w:val="single" w:sz="4" w:space="0" w:color="auto"/>
                                    </w:tcBorders>
                                  </w:tcPr>
                                  <w:p w14:paraId="226D857B" w14:textId="77777777" w:rsidR="00170724" w:rsidRDefault="00170724" w:rsidP="00656DB7"/>
                                </w:tc>
                                <w:tc>
                                  <w:tcPr>
                                    <w:tcW w:w="349" w:type="dxa"/>
                                  </w:tcPr>
                                  <w:p w14:paraId="5EA68165" w14:textId="77777777" w:rsidR="00170724" w:rsidRDefault="00170724" w:rsidP="00656DB7"/>
                                </w:tc>
                                <w:tc>
                                  <w:tcPr>
                                    <w:tcW w:w="349" w:type="dxa"/>
                                  </w:tcPr>
                                  <w:p w14:paraId="34BEE4FF" w14:textId="77777777" w:rsidR="00170724" w:rsidRDefault="00170724" w:rsidP="00656DB7"/>
                                </w:tc>
                                <w:tc>
                                  <w:tcPr>
                                    <w:tcW w:w="349" w:type="dxa"/>
                                  </w:tcPr>
                                  <w:p w14:paraId="1A63D44B" w14:textId="77777777" w:rsidR="00170724" w:rsidRDefault="00170724" w:rsidP="00656DB7"/>
                                </w:tc>
                                <w:tc>
                                  <w:tcPr>
                                    <w:tcW w:w="349" w:type="dxa"/>
                                  </w:tcPr>
                                  <w:p w14:paraId="02D409EE" w14:textId="77777777" w:rsidR="00170724" w:rsidRDefault="00170724" w:rsidP="00656DB7"/>
                                </w:tc>
                                <w:tc>
                                  <w:tcPr>
                                    <w:tcW w:w="349" w:type="dxa"/>
                                  </w:tcPr>
                                  <w:p w14:paraId="1B8DAA48" w14:textId="77777777" w:rsidR="00170724" w:rsidRDefault="00170724" w:rsidP="00656DB7"/>
                                </w:tc>
                              </w:tr>
                              <w:tr w:rsidR="00170724" w14:paraId="68BBA37C" w14:textId="77777777" w:rsidTr="000800E0">
                                <w:trPr>
                                  <w:trHeight w:val="300"/>
                                </w:trPr>
                                <w:tc>
                                  <w:tcPr>
                                    <w:tcW w:w="347" w:type="dxa"/>
                                  </w:tcPr>
                                  <w:p w14:paraId="01594B9A" w14:textId="77777777" w:rsidR="00170724" w:rsidRDefault="00170724" w:rsidP="00656DB7"/>
                                </w:tc>
                                <w:tc>
                                  <w:tcPr>
                                    <w:tcW w:w="347" w:type="dxa"/>
                                  </w:tcPr>
                                  <w:p w14:paraId="59B61674" w14:textId="77777777" w:rsidR="00170724" w:rsidRDefault="00170724" w:rsidP="00656DB7"/>
                                </w:tc>
                                <w:tc>
                                  <w:tcPr>
                                    <w:tcW w:w="347" w:type="dxa"/>
                                  </w:tcPr>
                                  <w:p w14:paraId="3988533B" w14:textId="77777777" w:rsidR="00170724" w:rsidRDefault="00170724" w:rsidP="00656DB7"/>
                                </w:tc>
                                <w:tc>
                                  <w:tcPr>
                                    <w:tcW w:w="349" w:type="dxa"/>
                                    <w:tcBorders>
                                      <w:top w:val="single" w:sz="4" w:space="0" w:color="auto"/>
                                      <w:right w:val="single" w:sz="4" w:space="0" w:color="auto"/>
                                    </w:tcBorders>
                                  </w:tcPr>
                                  <w:p w14:paraId="3DEDE3BD"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A469350" w14:textId="77777777" w:rsidR="00170724" w:rsidRDefault="00170724" w:rsidP="00656DB7"/>
                                </w:tc>
                                <w:tc>
                                  <w:tcPr>
                                    <w:tcW w:w="349" w:type="dxa"/>
                                    <w:tcBorders>
                                      <w:top w:val="single" w:sz="4" w:space="0" w:color="auto"/>
                                      <w:left w:val="single" w:sz="4" w:space="0" w:color="auto"/>
                                      <w:bottom w:val="nil"/>
                                      <w:right w:val="nil"/>
                                    </w:tcBorders>
                                    <w:shd w:val="clear" w:color="auto" w:fill="C00000"/>
                                  </w:tcPr>
                                  <w:p w14:paraId="308E531C" w14:textId="77777777" w:rsidR="00170724" w:rsidRDefault="00170724" w:rsidP="00656DB7"/>
                                </w:tc>
                                <w:tc>
                                  <w:tcPr>
                                    <w:tcW w:w="349" w:type="dxa"/>
                                    <w:tcBorders>
                                      <w:top w:val="single" w:sz="4" w:space="0" w:color="auto"/>
                                      <w:left w:val="nil"/>
                                      <w:bottom w:val="nil"/>
                                      <w:right w:val="nil"/>
                                    </w:tcBorders>
                                    <w:shd w:val="clear" w:color="auto" w:fill="C00000"/>
                                  </w:tcPr>
                                  <w:p w14:paraId="5F1713FD" w14:textId="77777777" w:rsidR="00170724" w:rsidRDefault="00170724" w:rsidP="00656DB7"/>
                                </w:tc>
                                <w:tc>
                                  <w:tcPr>
                                    <w:tcW w:w="349" w:type="dxa"/>
                                    <w:tcBorders>
                                      <w:left w:val="nil"/>
                                    </w:tcBorders>
                                  </w:tcPr>
                                  <w:p w14:paraId="1366C14E" w14:textId="77777777" w:rsidR="00170724" w:rsidRDefault="00170724" w:rsidP="00656DB7"/>
                                </w:tc>
                                <w:tc>
                                  <w:tcPr>
                                    <w:tcW w:w="349" w:type="dxa"/>
                                  </w:tcPr>
                                  <w:p w14:paraId="6812927E" w14:textId="77777777" w:rsidR="00170724" w:rsidRDefault="00170724" w:rsidP="00656DB7"/>
                                </w:tc>
                                <w:tc>
                                  <w:tcPr>
                                    <w:tcW w:w="349" w:type="dxa"/>
                                  </w:tcPr>
                                  <w:p w14:paraId="2B8ADEB7" w14:textId="77777777" w:rsidR="00170724" w:rsidRDefault="00170724" w:rsidP="00656DB7"/>
                                </w:tc>
                                <w:tc>
                                  <w:tcPr>
                                    <w:tcW w:w="349" w:type="dxa"/>
                                  </w:tcPr>
                                  <w:p w14:paraId="098EDE63" w14:textId="77777777" w:rsidR="00170724" w:rsidRDefault="00170724" w:rsidP="00656DB7"/>
                                </w:tc>
                                <w:tc>
                                  <w:tcPr>
                                    <w:tcW w:w="349" w:type="dxa"/>
                                  </w:tcPr>
                                  <w:p w14:paraId="48F62F84" w14:textId="77777777" w:rsidR="00170724" w:rsidRDefault="00170724" w:rsidP="00656DB7"/>
                                </w:tc>
                                <w:tc>
                                  <w:tcPr>
                                    <w:tcW w:w="349" w:type="dxa"/>
                                  </w:tcPr>
                                  <w:p w14:paraId="2789B398" w14:textId="77777777" w:rsidR="00170724" w:rsidRDefault="00170724" w:rsidP="00656DB7"/>
                                </w:tc>
                              </w:tr>
                              <w:tr w:rsidR="00170724" w14:paraId="77388E82" w14:textId="77777777" w:rsidTr="000800E0">
                                <w:trPr>
                                  <w:trHeight w:val="282"/>
                                </w:trPr>
                                <w:tc>
                                  <w:tcPr>
                                    <w:tcW w:w="347" w:type="dxa"/>
                                  </w:tcPr>
                                  <w:p w14:paraId="017BC104" w14:textId="77777777" w:rsidR="00170724" w:rsidRDefault="00170724" w:rsidP="00656DB7"/>
                                </w:tc>
                                <w:tc>
                                  <w:tcPr>
                                    <w:tcW w:w="347" w:type="dxa"/>
                                  </w:tcPr>
                                  <w:p w14:paraId="03A85853" w14:textId="77777777" w:rsidR="00170724" w:rsidRDefault="00170724" w:rsidP="00656DB7"/>
                                </w:tc>
                                <w:tc>
                                  <w:tcPr>
                                    <w:tcW w:w="347" w:type="dxa"/>
                                  </w:tcPr>
                                  <w:p w14:paraId="6C511F86" w14:textId="77777777" w:rsidR="00170724" w:rsidRDefault="00170724" w:rsidP="00656DB7"/>
                                </w:tc>
                                <w:tc>
                                  <w:tcPr>
                                    <w:tcW w:w="349" w:type="dxa"/>
                                    <w:tcBorders>
                                      <w:right w:val="single" w:sz="4" w:space="0" w:color="auto"/>
                                    </w:tcBorders>
                                  </w:tcPr>
                                  <w:p w14:paraId="7F3345EE"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D0EABC7" w14:textId="77777777" w:rsidR="00170724" w:rsidRDefault="00170724" w:rsidP="00656DB7"/>
                                </w:tc>
                                <w:tc>
                                  <w:tcPr>
                                    <w:tcW w:w="349" w:type="dxa"/>
                                    <w:tcBorders>
                                      <w:top w:val="nil"/>
                                      <w:left w:val="single" w:sz="4" w:space="0" w:color="auto"/>
                                      <w:bottom w:val="nil"/>
                                      <w:right w:val="nil"/>
                                    </w:tcBorders>
                                    <w:shd w:val="clear" w:color="auto" w:fill="C00000"/>
                                  </w:tcPr>
                                  <w:p w14:paraId="66E0D5EB" w14:textId="77777777" w:rsidR="00170724" w:rsidRDefault="00170724" w:rsidP="00656DB7"/>
                                </w:tc>
                                <w:tc>
                                  <w:tcPr>
                                    <w:tcW w:w="349" w:type="dxa"/>
                                    <w:tcBorders>
                                      <w:top w:val="nil"/>
                                      <w:left w:val="nil"/>
                                      <w:bottom w:val="nil"/>
                                      <w:right w:val="nil"/>
                                    </w:tcBorders>
                                    <w:shd w:val="clear" w:color="auto" w:fill="C00000"/>
                                  </w:tcPr>
                                  <w:p w14:paraId="5A7B9679" w14:textId="77777777" w:rsidR="00170724" w:rsidRDefault="00170724" w:rsidP="00656DB7"/>
                                </w:tc>
                                <w:tc>
                                  <w:tcPr>
                                    <w:tcW w:w="349" w:type="dxa"/>
                                    <w:tcBorders>
                                      <w:left w:val="nil"/>
                                    </w:tcBorders>
                                  </w:tcPr>
                                  <w:p w14:paraId="524894B2" w14:textId="0747B691" w:rsidR="00170724" w:rsidRDefault="00170724" w:rsidP="00656DB7"/>
                                </w:tc>
                                <w:tc>
                                  <w:tcPr>
                                    <w:tcW w:w="349" w:type="dxa"/>
                                  </w:tcPr>
                                  <w:p w14:paraId="457D4A5A" w14:textId="77777777" w:rsidR="00170724" w:rsidRDefault="00170724" w:rsidP="00656DB7"/>
                                </w:tc>
                                <w:tc>
                                  <w:tcPr>
                                    <w:tcW w:w="349" w:type="dxa"/>
                                  </w:tcPr>
                                  <w:p w14:paraId="729A48CA" w14:textId="77777777" w:rsidR="00170724" w:rsidRDefault="00170724" w:rsidP="00656DB7"/>
                                </w:tc>
                                <w:tc>
                                  <w:tcPr>
                                    <w:tcW w:w="349" w:type="dxa"/>
                                  </w:tcPr>
                                  <w:p w14:paraId="23E77561" w14:textId="77777777" w:rsidR="00170724" w:rsidRDefault="00170724" w:rsidP="00656DB7"/>
                                </w:tc>
                                <w:tc>
                                  <w:tcPr>
                                    <w:tcW w:w="349" w:type="dxa"/>
                                  </w:tcPr>
                                  <w:p w14:paraId="018ED7CB" w14:textId="77777777" w:rsidR="00170724" w:rsidRDefault="00170724" w:rsidP="00656DB7"/>
                                </w:tc>
                                <w:tc>
                                  <w:tcPr>
                                    <w:tcW w:w="349" w:type="dxa"/>
                                  </w:tcPr>
                                  <w:p w14:paraId="5FF93A25" w14:textId="77777777" w:rsidR="00170724" w:rsidRDefault="00170724" w:rsidP="00656DB7"/>
                                </w:tc>
                              </w:tr>
                              <w:tr w:rsidR="00170724" w14:paraId="3E3498EA" w14:textId="77777777" w:rsidTr="000800E0">
                                <w:trPr>
                                  <w:trHeight w:val="300"/>
                                </w:trPr>
                                <w:tc>
                                  <w:tcPr>
                                    <w:tcW w:w="347" w:type="dxa"/>
                                  </w:tcPr>
                                  <w:p w14:paraId="4FBFFA33" w14:textId="77777777" w:rsidR="00170724" w:rsidRDefault="00170724" w:rsidP="00656DB7"/>
                                </w:tc>
                                <w:tc>
                                  <w:tcPr>
                                    <w:tcW w:w="347" w:type="dxa"/>
                                  </w:tcPr>
                                  <w:p w14:paraId="12EE62CD" w14:textId="77777777" w:rsidR="00170724" w:rsidRDefault="00170724" w:rsidP="00656DB7"/>
                                </w:tc>
                                <w:tc>
                                  <w:tcPr>
                                    <w:tcW w:w="347" w:type="dxa"/>
                                  </w:tcPr>
                                  <w:p w14:paraId="5E511801" w14:textId="77777777" w:rsidR="00170724" w:rsidRDefault="00170724" w:rsidP="00656DB7"/>
                                </w:tc>
                                <w:tc>
                                  <w:tcPr>
                                    <w:tcW w:w="349" w:type="dxa"/>
                                  </w:tcPr>
                                  <w:p w14:paraId="6812CDC8" w14:textId="77777777" w:rsidR="00170724" w:rsidRDefault="00170724" w:rsidP="00656DB7"/>
                                </w:tc>
                                <w:tc>
                                  <w:tcPr>
                                    <w:tcW w:w="349" w:type="dxa"/>
                                    <w:tcBorders>
                                      <w:top w:val="single" w:sz="4" w:space="0" w:color="auto"/>
                                    </w:tcBorders>
                                  </w:tcPr>
                                  <w:p w14:paraId="346D4F51" w14:textId="77777777" w:rsidR="00170724" w:rsidRDefault="00170724" w:rsidP="00656DB7"/>
                                </w:tc>
                                <w:tc>
                                  <w:tcPr>
                                    <w:tcW w:w="349" w:type="dxa"/>
                                    <w:tcBorders>
                                      <w:top w:val="nil"/>
                                    </w:tcBorders>
                                  </w:tcPr>
                                  <w:p w14:paraId="6088B236" w14:textId="77777777" w:rsidR="00170724" w:rsidRDefault="00170724" w:rsidP="00656DB7"/>
                                </w:tc>
                                <w:tc>
                                  <w:tcPr>
                                    <w:tcW w:w="349" w:type="dxa"/>
                                    <w:tcBorders>
                                      <w:top w:val="nil"/>
                                    </w:tcBorders>
                                  </w:tcPr>
                                  <w:p w14:paraId="7729AF02" w14:textId="77777777" w:rsidR="00170724" w:rsidRDefault="00170724" w:rsidP="00656DB7"/>
                                </w:tc>
                                <w:tc>
                                  <w:tcPr>
                                    <w:tcW w:w="349" w:type="dxa"/>
                                  </w:tcPr>
                                  <w:p w14:paraId="152BE76D" w14:textId="77777777" w:rsidR="00170724" w:rsidRDefault="00170724" w:rsidP="00656DB7"/>
                                </w:tc>
                                <w:tc>
                                  <w:tcPr>
                                    <w:tcW w:w="349" w:type="dxa"/>
                                  </w:tcPr>
                                  <w:p w14:paraId="5059F246" w14:textId="77777777" w:rsidR="00170724" w:rsidRDefault="00170724" w:rsidP="00656DB7"/>
                                </w:tc>
                                <w:tc>
                                  <w:tcPr>
                                    <w:tcW w:w="349" w:type="dxa"/>
                                  </w:tcPr>
                                  <w:p w14:paraId="25B051AE" w14:textId="77777777" w:rsidR="00170724" w:rsidRDefault="00170724" w:rsidP="00656DB7"/>
                                </w:tc>
                                <w:tc>
                                  <w:tcPr>
                                    <w:tcW w:w="349" w:type="dxa"/>
                                  </w:tcPr>
                                  <w:p w14:paraId="783A496A" w14:textId="77777777" w:rsidR="00170724" w:rsidRDefault="00170724" w:rsidP="00656DB7"/>
                                </w:tc>
                                <w:tc>
                                  <w:tcPr>
                                    <w:tcW w:w="349" w:type="dxa"/>
                                  </w:tcPr>
                                  <w:p w14:paraId="6F1F531A" w14:textId="77777777" w:rsidR="00170724" w:rsidRDefault="00170724" w:rsidP="00656DB7"/>
                                </w:tc>
                                <w:tc>
                                  <w:tcPr>
                                    <w:tcW w:w="349" w:type="dxa"/>
                                  </w:tcPr>
                                  <w:p w14:paraId="1FC4065B" w14:textId="77777777" w:rsidR="00170724" w:rsidRDefault="00170724" w:rsidP="00656DB7"/>
                                </w:tc>
                              </w:tr>
                              <w:tr w:rsidR="00170724" w14:paraId="18CE37E8" w14:textId="77777777" w:rsidTr="00656DB7">
                                <w:trPr>
                                  <w:trHeight w:val="300"/>
                                </w:trPr>
                                <w:tc>
                                  <w:tcPr>
                                    <w:tcW w:w="347" w:type="dxa"/>
                                  </w:tcPr>
                                  <w:p w14:paraId="02DB2A45" w14:textId="77777777" w:rsidR="00170724" w:rsidRDefault="00170724" w:rsidP="00656DB7"/>
                                </w:tc>
                                <w:tc>
                                  <w:tcPr>
                                    <w:tcW w:w="347" w:type="dxa"/>
                                  </w:tcPr>
                                  <w:p w14:paraId="2CF143B4" w14:textId="77777777" w:rsidR="00170724" w:rsidRDefault="00170724" w:rsidP="00656DB7"/>
                                </w:tc>
                                <w:tc>
                                  <w:tcPr>
                                    <w:tcW w:w="347" w:type="dxa"/>
                                  </w:tcPr>
                                  <w:p w14:paraId="3EBF116E" w14:textId="77777777" w:rsidR="00170724" w:rsidRDefault="00170724" w:rsidP="00656DB7"/>
                                </w:tc>
                                <w:tc>
                                  <w:tcPr>
                                    <w:tcW w:w="349" w:type="dxa"/>
                                  </w:tcPr>
                                  <w:p w14:paraId="430C8CEA" w14:textId="77777777" w:rsidR="00170724" w:rsidRDefault="00170724" w:rsidP="00656DB7"/>
                                </w:tc>
                                <w:tc>
                                  <w:tcPr>
                                    <w:tcW w:w="349" w:type="dxa"/>
                                  </w:tcPr>
                                  <w:p w14:paraId="5386D2AF" w14:textId="77777777" w:rsidR="00170724" w:rsidRDefault="00170724" w:rsidP="00656DB7"/>
                                </w:tc>
                                <w:tc>
                                  <w:tcPr>
                                    <w:tcW w:w="349" w:type="dxa"/>
                                  </w:tcPr>
                                  <w:p w14:paraId="764D7011" w14:textId="77777777" w:rsidR="00170724" w:rsidRDefault="00170724" w:rsidP="00656DB7"/>
                                </w:tc>
                                <w:tc>
                                  <w:tcPr>
                                    <w:tcW w:w="349" w:type="dxa"/>
                                  </w:tcPr>
                                  <w:p w14:paraId="13D13CFB" w14:textId="77777777" w:rsidR="00170724" w:rsidRDefault="00170724" w:rsidP="00656DB7"/>
                                </w:tc>
                                <w:tc>
                                  <w:tcPr>
                                    <w:tcW w:w="349" w:type="dxa"/>
                                  </w:tcPr>
                                  <w:p w14:paraId="5D1D25F3" w14:textId="77777777" w:rsidR="00170724" w:rsidRDefault="00170724" w:rsidP="00656DB7"/>
                                </w:tc>
                                <w:tc>
                                  <w:tcPr>
                                    <w:tcW w:w="349" w:type="dxa"/>
                                  </w:tcPr>
                                  <w:p w14:paraId="4245C108" w14:textId="77777777" w:rsidR="00170724" w:rsidRDefault="00170724" w:rsidP="00656DB7"/>
                                </w:tc>
                                <w:tc>
                                  <w:tcPr>
                                    <w:tcW w:w="349" w:type="dxa"/>
                                  </w:tcPr>
                                  <w:p w14:paraId="090B1D03" w14:textId="77777777" w:rsidR="00170724" w:rsidRDefault="00170724" w:rsidP="00656DB7"/>
                                </w:tc>
                                <w:tc>
                                  <w:tcPr>
                                    <w:tcW w:w="349" w:type="dxa"/>
                                  </w:tcPr>
                                  <w:p w14:paraId="0A64AC0C" w14:textId="77777777" w:rsidR="00170724" w:rsidRDefault="00170724" w:rsidP="00656DB7"/>
                                </w:tc>
                                <w:tc>
                                  <w:tcPr>
                                    <w:tcW w:w="349" w:type="dxa"/>
                                  </w:tcPr>
                                  <w:p w14:paraId="5329056D" w14:textId="77777777" w:rsidR="00170724" w:rsidRDefault="00170724" w:rsidP="00656DB7"/>
                                </w:tc>
                                <w:tc>
                                  <w:tcPr>
                                    <w:tcW w:w="349" w:type="dxa"/>
                                  </w:tcPr>
                                  <w:p w14:paraId="67C201DC" w14:textId="77777777" w:rsidR="00170724" w:rsidRDefault="00170724" w:rsidP="00656DB7"/>
                                </w:tc>
                              </w:tr>
                              <w:tr w:rsidR="00170724" w14:paraId="2F4F8D82" w14:textId="77777777" w:rsidTr="00656DB7">
                                <w:trPr>
                                  <w:trHeight w:val="282"/>
                                </w:trPr>
                                <w:tc>
                                  <w:tcPr>
                                    <w:tcW w:w="347" w:type="dxa"/>
                                  </w:tcPr>
                                  <w:p w14:paraId="3A4370BC" w14:textId="77777777" w:rsidR="00170724" w:rsidRDefault="00170724" w:rsidP="00656DB7"/>
                                </w:tc>
                                <w:tc>
                                  <w:tcPr>
                                    <w:tcW w:w="347" w:type="dxa"/>
                                  </w:tcPr>
                                  <w:p w14:paraId="4848B1A4" w14:textId="77777777" w:rsidR="00170724" w:rsidRDefault="00170724" w:rsidP="00656DB7"/>
                                </w:tc>
                                <w:tc>
                                  <w:tcPr>
                                    <w:tcW w:w="347" w:type="dxa"/>
                                  </w:tcPr>
                                  <w:p w14:paraId="27D3B626" w14:textId="77777777" w:rsidR="00170724" w:rsidRDefault="00170724" w:rsidP="00656DB7"/>
                                </w:tc>
                                <w:tc>
                                  <w:tcPr>
                                    <w:tcW w:w="349" w:type="dxa"/>
                                  </w:tcPr>
                                  <w:p w14:paraId="7FFF93E9" w14:textId="77777777" w:rsidR="00170724" w:rsidRDefault="00170724" w:rsidP="00656DB7"/>
                                </w:tc>
                                <w:tc>
                                  <w:tcPr>
                                    <w:tcW w:w="349" w:type="dxa"/>
                                  </w:tcPr>
                                  <w:p w14:paraId="0ADA561F" w14:textId="77777777" w:rsidR="00170724" w:rsidRDefault="00170724" w:rsidP="00656DB7"/>
                                </w:tc>
                                <w:tc>
                                  <w:tcPr>
                                    <w:tcW w:w="349" w:type="dxa"/>
                                  </w:tcPr>
                                  <w:p w14:paraId="75269C21" w14:textId="77777777" w:rsidR="00170724" w:rsidRDefault="00170724" w:rsidP="00656DB7"/>
                                </w:tc>
                                <w:tc>
                                  <w:tcPr>
                                    <w:tcW w:w="349" w:type="dxa"/>
                                  </w:tcPr>
                                  <w:p w14:paraId="65409905" w14:textId="77777777" w:rsidR="00170724" w:rsidRDefault="00170724" w:rsidP="00656DB7"/>
                                </w:tc>
                                <w:tc>
                                  <w:tcPr>
                                    <w:tcW w:w="349" w:type="dxa"/>
                                  </w:tcPr>
                                  <w:p w14:paraId="7A3B388B" w14:textId="77777777" w:rsidR="00170724" w:rsidRDefault="00170724" w:rsidP="00656DB7"/>
                                </w:tc>
                                <w:tc>
                                  <w:tcPr>
                                    <w:tcW w:w="349" w:type="dxa"/>
                                  </w:tcPr>
                                  <w:p w14:paraId="4CF523A2" w14:textId="77777777" w:rsidR="00170724" w:rsidRDefault="00170724" w:rsidP="00656DB7"/>
                                </w:tc>
                                <w:tc>
                                  <w:tcPr>
                                    <w:tcW w:w="349" w:type="dxa"/>
                                  </w:tcPr>
                                  <w:p w14:paraId="7364D07F" w14:textId="77777777" w:rsidR="00170724" w:rsidRDefault="00170724" w:rsidP="00656DB7"/>
                                </w:tc>
                                <w:tc>
                                  <w:tcPr>
                                    <w:tcW w:w="349" w:type="dxa"/>
                                  </w:tcPr>
                                  <w:p w14:paraId="7D9F7F62" w14:textId="77777777" w:rsidR="00170724" w:rsidRDefault="00170724" w:rsidP="00656DB7"/>
                                </w:tc>
                                <w:tc>
                                  <w:tcPr>
                                    <w:tcW w:w="349" w:type="dxa"/>
                                  </w:tcPr>
                                  <w:p w14:paraId="6AE6DE7E" w14:textId="77777777" w:rsidR="00170724" w:rsidRDefault="00170724" w:rsidP="00656DB7"/>
                                </w:tc>
                                <w:tc>
                                  <w:tcPr>
                                    <w:tcW w:w="349" w:type="dxa"/>
                                  </w:tcPr>
                                  <w:p w14:paraId="35F26669" w14:textId="77777777" w:rsidR="00170724" w:rsidRDefault="00170724" w:rsidP="00656DB7"/>
                                </w:tc>
                              </w:tr>
                            </w:tbl>
                            <w:p w14:paraId="19F47305" w14:textId="77777777" w:rsidR="00170724" w:rsidRDefault="00170724" w:rsidP="000B7B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Elbow Connector 245"/>
                        <wps:cNvCnPr/>
                        <wps:spPr>
                          <a:xfrm>
                            <a:off x="1943100" y="904875"/>
                            <a:ext cx="852170" cy="179070"/>
                          </a:xfrm>
                          <a:prstGeom prst="bentConnector3">
                            <a:avLst>
                              <a:gd name="adj1" fmla="val 4288"/>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259" name="Group 259"/>
                        <wpg:cNvGrpSpPr/>
                        <wpg:grpSpPr>
                          <a:xfrm>
                            <a:off x="2762250" y="47625"/>
                            <a:ext cx="185683" cy="2123633"/>
                            <a:chOff x="0" y="0"/>
                            <a:chExt cx="185738" cy="2124075"/>
                          </a:xfrm>
                        </wpg:grpSpPr>
                        <wps:wsp>
                          <wps:cNvPr id="260" name="Rectangle 260"/>
                          <wps:cNvSpPr/>
                          <wps:spPr>
                            <a:xfrm>
                              <a:off x="0" y="0"/>
                              <a:ext cx="180975" cy="212407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0" y="304800"/>
                              <a:ext cx="1809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0" y="952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4763" y="197167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Isosceles Triangle 264"/>
                          <wps:cNvSpPr/>
                          <wps:spPr>
                            <a:xfrm>
                              <a:off x="23813" y="38100"/>
                              <a:ext cx="135731"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Isosceles Triangle 265"/>
                          <wps:cNvSpPr/>
                          <wps:spPr>
                            <a:xfrm flipV="1">
                              <a:off x="33338" y="2019300"/>
                              <a:ext cx="13525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6" name="Rectangle 266"/>
                        <wps:cNvSpPr/>
                        <wps:spPr>
                          <a:xfrm rot="5400000">
                            <a:off x="1290637" y="976313"/>
                            <a:ext cx="180340" cy="2556266"/>
                          </a:xfrm>
                          <a:prstGeom prst="rect">
                            <a:avLst/>
                          </a:prstGeom>
                          <a:solidFill>
                            <a:sysClr val="window" lastClr="FFFFFF">
                              <a:lumMod val="75000"/>
                            </a:sys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rot="5400000">
                            <a:off x="2071687" y="2057401"/>
                            <a:ext cx="180627" cy="399933"/>
                          </a:xfrm>
                          <a:prstGeom prst="rect">
                            <a:avLst/>
                          </a:prstGeom>
                          <a:solidFill>
                            <a:srgbClr val="F8B323"/>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rot="5400000">
                            <a:off x="2605087" y="2181226"/>
                            <a:ext cx="180302" cy="152355"/>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rot="5400000">
                            <a:off x="95250" y="2181226"/>
                            <a:ext cx="180340" cy="151751"/>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Isosceles Triangle 270"/>
                        <wps:cNvSpPr/>
                        <wps:spPr>
                          <a:xfrm rot="5400000">
                            <a:off x="2638425" y="2219325"/>
                            <a:ext cx="135227" cy="76178"/>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Isosceles Triangle 271"/>
                        <wps:cNvSpPr/>
                        <wps:spPr>
                          <a:xfrm rot="5400000" flipV="1">
                            <a:off x="109538" y="2224088"/>
                            <a:ext cx="134620" cy="75558"/>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rot="5400000">
                            <a:off x="2757488" y="2166938"/>
                            <a:ext cx="188874" cy="172032"/>
                          </a:xfrm>
                          <a:prstGeom prst="rect">
                            <a:avLst/>
                          </a:prstGeom>
                          <a:solidFill>
                            <a:schemeClr val="accent1">
                              <a:lumMod val="75000"/>
                            </a:scheme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109538" y="2352675"/>
                            <a:ext cx="2829291" cy="4476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ED4289" w14:textId="37BE2D3F" w:rsidR="00170724" w:rsidRPr="00727BFF" w:rsidRDefault="00170724" w:rsidP="000B7B2C">
                              <w:pPr>
                                <w:rPr>
                                  <w:ins w:id="948" w:author="Alex Lorimer" w:date="2016-01-19T20:30:00Z"/>
                                  <w:color w:val="FFFFFF" w:themeColor="background1"/>
                                  <w:rPrChange w:id="949" w:author="Alex Lorimer" w:date="2016-01-19T20:49:00Z">
                                    <w:rPr>
                                      <w:ins w:id="950" w:author="Alex Lorimer" w:date="2016-01-19T20:30:00Z"/>
                                    </w:rPr>
                                  </w:rPrChange>
                                </w:rPr>
                              </w:pPr>
                              <w:ins w:id="951" w:author="Alex Lorimer" w:date="2016-01-19T20:28:00Z">
                                <w:r>
                                  <w:rPr>
                                    <w:color w:val="FFFFFF" w:themeColor="background1"/>
                                  </w:rPr>
                                  <w:t>stingPicnicPe</w:t>
                                </w:r>
                              </w:ins>
                              <w:ins w:id="952" w:author="Alex Lorimer" w:date="2016-01-20T09:40:00Z">
                                <w:r>
                                  <w:rPr>
                                    <w:color w:val="FFFFFF" w:themeColor="background1"/>
                                  </w:rPr>
                                  <w:t>rson</w:t>
                                </w:r>
                              </w:ins>
                              <w:ins w:id="953" w:author="Alex Lorimer" w:date="2016-01-19T20:28:00Z">
                                <w:r>
                                  <w:rPr>
                                    <w:color w:val="FFFFFF" w:themeColor="background1"/>
                                  </w:rPr>
                                  <w:t>(</w:t>
                                </w:r>
                                <w:r w:rsidRPr="00727BFF">
                                  <w:rPr>
                                    <w:color w:val="FFFFFF" w:themeColor="background1"/>
                                    <w:rPrChange w:id="954" w:author="Alex Lorimer" w:date="2016-01-19T20:49:00Z">
                                      <w:rPr/>
                                    </w:rPrChange>
                                  </w:rPr>
                                  <w:t>3</w:t>
                                </w:r>
                              </w:ins>
                              <w:ins w:id="955" w:author="Alex Lorimer" w:date="2016-01-19T20:30:00Z">
                                <w:r>
                                  <w:rPr>
                                    <w:color w:val="FFFFFF" w:themeColor="background1"/>
                                  </w:rPr>
                                  <w:t>2</w:t>
                                </w:r>
                              </w:ins>
                              <w:ins w:id="956" w:author="Alex Lorimer" w:date="2016-01-19T20:28:00Z">
                                <w:r w:rsidRPr="00727BFF">
                                  <w:rPr>
                                    <w:color w:val="FFFFFF" w:themeColor="background1"/>
                                    <w:rPrChange w:id="957" w:author="Alex Lorimer" w:date="2016-01-19T20:49:00Z">
                                      <w:rPr/>
                                    </w:rPrChange>
                                  </w:rPr>
                                  <w:t xml:space="preserve">, </w:t>
                                </w:r>
                              </w:ins>
                              <w:ins w:id="958" w:author="Alex Lorimer" w:date="2016-01-19T20:30:00Z">
                                <w:r>
                                  <w:rPr>
                                    <w:color w:val="FFFFFF" w:themeColor="background1"/>
                                  </w:rPr>
                                  <w:t>12</w:t>
                                </w:r>
                              </w:ins>
                              <w:ins w:id="959" w:author="Alex Lorimer" w:date="2016-01-20T09:18:00Z">
                                <w:r>
                                  <w:rPr>
                                    <w:color w:val="FFFFFF" w:themeColor="background1"/>
                                  </w:rPr>
                                  <w:t>, NO_MERCY</w:t>
                                </w:r>
                              </w:ins>
                              <w:ins w:id="960" w:author="Alex Lorimer" w:date="2016-01-19T20:30:00Z">
                                <w:r w:rsidRPr="00727BFF">
                                  <w:rPr>
                                    <w:color w:val="FFFFFF" w:themeColor="background1"/>
                                    <w:rPrChange w:id="961" w:author="Alex Lorimer" w:date="2016-01-19T20:49:00Z">
                                      <w:rPr/>
                                    </w:rPrChange>
                                  </w:rPr>
                                  <w:t>);</w:t>
                                </w:r>
                              </w:ins>
                            </w:p>
                            <w:p w14:paraId="161E52B2" w14:textId="30F9126D" w:rsidR="00170724" w:rsidRPr="00727BFF" w:rsidRDefault="00170724" w:rsidP="000B7B2C">
                              <w:pPr>
                                <w:rPr>
                                  <w:color w:val="FFFFFF" w:themeColor="background1"/>
                                  <w:rPrChange w:id="962" w:author="Alex Lorimer" w:date="2016-01-19T20:49:00Z">
                                    <w:rPr/>
                                  </w:rPrChange>
                                </w:rPr>
                              </w:pPr>
                              <w:ins w:id="963" w:author="Alex Lorimer" w:date="2016-01-20T09:17:00Z">
                                <w:r>
                                  <w:rPr>
                                    <w:color w:val="FFFFFF" w:themeColor="background1"/>
                                  </w:rPr>
                                  <w:t>collectFood();</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Down Arrow 274"/>
                        <wps:cNvSpPr/>
                        <wps:spPr>
                          <a:xfrm rot="8482364">
                            <a:off x="638175" y="1714500"/>
                            <a:ext cx="158115" cy="189865"/>
                          </a:xfrm>
                          <a:prstGeom prst="downArrow">
                            <a:avLst>
                              <a:gd name="adj1" fmla="val 50000"/>
                              <a:gd name="adj2" fmla="val 91502"/>
                            </a:avLst>
                          </a:prstGeom>
                          <a:solidFill>
                            <a:schemeClr val="tx1">
                              <a:lumMod val="95000"/>
                              <a:lumOff val="5000"/>
                            </a:schemeClr>
                          </a:solidFill>
                          <a:ln w="12700" cap="flat" cmpd="sng" algn="in">
                            <a:solidFill>
                              <a:schemeClr val="bg1"/>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Isosceles Triangle 275"/>
                        <wps:cNvSpPr/>
                        <wps:spPr>
                          <a:xfrm rot="13716444">
                            <a:off x="1738312" y="957263"/>
                            <a:ext cx="45719" cy="92011"/>
                          </a:xfrm>
                          <a:prstGeom prst="triangle">
                            <a:avLst/>
                          </a:prstGeom>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1" name="Group 241"/>
                        <wpg:cNvGrpSpPr/>
                        <wpg:grpSpPr>
                          <a:xfrm rot="3226153">
                            <a:off x="1690688" y="819150"/>
                            <a:ext cx="323850" cy="219054"/>
                            <a:chOff x="0" y="0"/>
                            <a:chExt cx="323850" cy="219075"/>
                          </a:xfrm>
                        </wpg:grpSpPr>
                        <wps:wsp>
                          <wps:cNvPr id="242" name="Oval 242"/>
                          <wps:cNvSpPr/>
                          <wps:spPr>
                            <a:xfrm>
                              <a:off x="104775" y="0"/>
                              <a:ext cx="114300" cy="219075"/>
                            </a:xfrm>
                            <a:prstGeom prst="ellipse">
                              <a:avLst/>
                            </a:prstGeom>
                            <a:gradFill>
                              <a:gsLst>
                                <a:gs pos="78500">
                                  <a:schemeClr val="tx1"/>
                                </a:gs>
                                <a:gs pos="64000">
                                  <a:schemeClr val="accent1">
                                    <a:lumMod val="45000"/>
                                    <a:lumOff val="55000"/>
                                  </a:schemeClr>
                                </a:gs>
                                <a:gs pos="50000">
                                  <a:srgbClr val="FCDD9C"/>
                                </a:gs>
                                <a:gs pos="18000">
                                  <a:schemeClr val="accent1">
                                    <a:lumMod val="60000"/>
                                    <a:lumOff val="40000"/>
                                  </a:schemeClr>
                                </a:gs>
                                <a:gs pos="36000">
                                  <a:schemeClr val="tx1"/>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0"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Oval 244"/>
                          <wps:cNvSpPr/>
                          <wps:spPr>
                            <a:xfrm>
                              <a:off x="161925"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6" name="Oval 276"/>
                        <wps:cNvSpPr/>
                        <wps:spPr>
                          <a:xfrm>
                            <a:off x="1219200" y="1047750"/>
                            <a:ext cx="80645" cy="80645"/>
                          </a:xfrm>
                          <a:prstGeom prst="ellipse">
                            <a:avLst/>
                          </a:prstGeom>
                          <a:solidFill>
                            <a:schemeClr val="tx2">
                              <a:lumMod val="25000"/>
                              <a:lumOff val="75000"/>
                            </a:schemeClr>
                          </a:solidFill>
                          <a:ln w="9525">
                            <a:solidFill>
                              <a:schemeClr val="tx2">
                                <a:lumMod val="25000"/>
                                <a:lumOff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Connector 277"/>
                        <wps:cNvCnPr/>
                        <wps:spPr>
                          <a:xfrm flipH="1">
                            <a:off x="1247775" y="1123950"/>
                            <a:ext cx="4445" cy="128905"/>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278" name="Straight Connector 278"/>
                        <wps:cNvCnPr/>
                        <wps:spPr>
                          <a:xfrm>
                            <a:off x="1257300" y="1252538"/>
                            <a:ext cx="33655" cy="11874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79" name="Straight Connector 279"/>
                        <wps:cNvCnPr/>
                        <wps:spPr>
                          <a:xfrm flipH="1">
                            <a:off x="1219200" y="1252538"/>
                            <a:ext cx="38100" cy="11842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0" name="Straight Connector 280"/>
                        <wps:cNvCnPr/>
                        <wps:spPr>
                          <a:xfrm>
                            <a:off x="1195388" y="1123950"/>
                            <a:ext cx="60880" cy="3714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1" name="Straight Connector 281"/>
                        <wps:cNvCnPr/>
                        <wps:spPr>
                          <a:xfrm flipV="1">
                            <a:off x="1262063" y="1143000"/>
                            <a:ext cx="66188" cy="3365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3" name="Oval 283"/>
                        <wps:cNvSpPr/>
                        <wps:spPr>
                          <a:xfrm>
                            <a:off x="1343025" y="1414463"/>
                            <a:ext cx="90488" cy="56832"/>
                          </a:xfrm>
                          <a:prstGeom prst="ellipse">
                            <a:avLst/>
                          </a:prstGeom>
                          <a:solidFill>
                            <a:srgbClr val="00B0F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991159" id="Group_x0020_285" o:spid="_x0000_s1099" style="position:absolute;left:0;text-align:left;margin-left:231.95pt;margin-top:62.5pt;width:232.1pt;height:220.5pt;z-index:251672606" coordsize="2947933,2800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">
                <v:shape id="Text_x0020_Box_x0020_240" o:spid="_x0000_s1100" type="#_x0000_t202" style="position:absolute;width:2838179;height:2657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SI3wQAA&#10;ANwAAAAPAAAAZHJzL2Rvd25yZXYueG1sRE9La8JAEL4X/A/LCN7qRg1FUlcJilRsQXxcehuy0yQ0&#10;OxuyU43/vnsQPH5878Wqd426UhdqzwYm4wQUceFtzaWBy3n7OgcVBNli45kM3CnAajl4WWBm/Y2P&#10;dD1JqWIIhwwNVCJtpnUoKnIYxr4ljtyP7xxKhF2pbYe3GO4aPU2SN+2w5thQYUvriorf058zsE+/&#10;cTOTT7oL94c8/5i3afgyZjTs83dQQr08xQ/3zhqYpnF+PBOPgF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k0iN8EAAADcAAAADwAAAAAAAAAAAAAAAACXAgAAZHJzL2Rvd25y&#10;ZXYueG1sUEsFBgAAAAAEAAQA9QAAAIUDAAAAAA==&#10;" fillcolor="white [3201]" strokecolor="white [3212]" strokeweight=".5pt">
                  <v:textbox>
                    <w:txbxContent>
                      <w:tbl>
                        <w:tblPr>
                          <w:tblStyle w:val="TableGrid"/>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170724" w14:paraId="1A207C2F" w14:textId="77777777" w:rsidTr="00656DB7">
                          <w:trPr>
                            <w:trHeight w:val="300"/>
                          </w:trPr>
                          <w:tc>
                            <w:tcPr>
                              <w:tcW w:w="347" w:type="dxa"/>
                            </w:tcPr>
                            <w:p w14:paraId="01F56A86" w14:textId="77777777" w:rsidR="00170724" w:rsidRDefault="00170724" w:rsidP="00656DB7"/>
                          </w:tc>
                          <w:tc>
                            <w:tcPr>
                              <w:tcW w:w="347" w:type="dxa"/>
                            </w:tcPr>
                            <w:p w14:paraId="3F044B0E" w14:textId="77777777" w:rsidR="00170724" w:rsidRDefault="00170724" w:rsidP="00656DB7"/>
                          </w:tc>
                          <w:tc>
                            <w:tcPr>
                              <w:tcW w:w="347" w:type="dxa"/>
                            </w:tcPr>
                            <w:p w14:paraId="22C030A8" w14:textId="77777777" w:rsidR="00170724" w:rsidRDefault="00170724" w:rsidP="00656DB7"/>
                          </w:tc>
                          <w:tc>
                            <w:tcPr>
                              <w:tcW w:w="349" w:type="dxa"/>
                            </w:tcPr>
                            <w:p w14:paraId="42175BF9" w14:textId="77777777" w:rsidR="00170724" w:rsidRDefault="00170724" w:rsidP="00656DB7"/>
                          </w:tc>
                          <w:tc>
                            <w:tcPr>
                              <w:tcW w:w="349" w:type="dxa"/>
                            </w:tcPr>
                            <w:p w14:paraId="1530291D" w14:textId="77777777" w:rsidR="00170724" w:rsidRDefault="00170724" w:rsidP="00656DB7"/>
                          </w:tc>
                          <w:tc>
                            <w:tcPr>
                              <w:tcW w:w="349" w:type="dxa"/>
                            </w:tcPr>
                            <w:p w14:paraId="73A60636" w14:textId="77777777" w:rsidR="00170724" w:rsidRDefault="00170724" w:rsidP="00656DB7"/>
                          </w:tc>
                          <w:tc>
                            <w:tcPr>
                              <w:tcW w:w="349" w:type="dxa"/>
                            </w:tcPr>
                            <w:p w14:paraId="43494D2A" w14:textId="77777777" w:rsidR="00170724" w:rsidRDefault="00170724" w:rsidP="00656DB7"/>
                          </w:tc>
                          <w:tc>
                            <w:tcPr>
                              <w:tcW w:w="349" w:type="dxa"/>
                            </w:tcPr>
                            <w:p w14:paraId="6E220E5C" w14:textId="77777777" w:rsidR="00170724" w:rsidRDefault="00170724" w:rsidP="00656DB7"/>
                          </w:tc>
                          <w:tc>
                            <w:tcPr>
                              <w:tcW w:w="349" w:type="dxa"/>
                            </w:tcPr>
                            <w:p w14:paraId="2B8DD1EA" w14:textId="77777777" w:rsidR="00170724" w:rsidRDefault="00170724" w:rsidP="00656DB7"/>
                          </w:tc>
                          <w:tc>
                            <w:tcPr>
                              <w:tcW w:w="349" w:type="dxa"/>
                            </w:tcPr>
                            <w:p w14:paraId="7ABAC676" w14:textId="77777777" w:rsidR="00170724" w:rsidRDefault="00170724" w:rsidP="00656DB7"/>
                          </w:tc>
                          <w:tc>
                            <w:tcPr>
                              <w:tcW w:w="349" w:type="dxa"/>
                            </w:tcPr>
                            <w:p w14:paraId="6A5C8F81" w14:textId="77777777" w:rsidR="00170724" w:rsidRDefault="00170724" w:rsidP="00656DB7"/>
                          </w:tc>
                          <w:tc>
                            <w:tcPr>
                              <w:tcW w:w="349" w:type="dxa"/>
                            </w:tcPr>
                            <w:p w14:paraId="7BFA44C4" w14:textId="77777777" w:rsidR="00170724" w:rsidRDefault="00170724" w:rsidP="00656DB7"/>
                          </w:tc>
                          <w:tc>
                            <w:tcPr>
                              <w:tcW w:w="349" w:type="dxa"/>
                            </w:tcPr>
                            <w:p w14:paraId="4B2D0B8A" w14:textId="77777777" w:rsidR="00170724" w:rsidRDefault="00170724" w:rsidP="00656DB7"/>
                          </w:tc>
                        </w:tr>
                        <w:tr w:rsidR="00170724" w14:paraId="0E0A00DB" w14:textId="77777777" w:rsidTr="00656DB7">
                          <w:trPr>
                            <w:trHeight w:val="282"/>
                          </w:trPr>
                          <w:tc>
                            <w:tcPr>
                              <w:tcW w:w="347" w:type="dxa"/>
                            </w:tcPr>
                            <w:p w14:paraId="6B48E2C0" w14:textId="77777777" w:rsidR="00170724" w:rsidRDefault="00170724" w:rsidP="00656DB7"/>
                          </w:tc>
                          <w:tc>
                            <w:tcPr>
                              <w:tcW w:w="347" w:type="dxa"/>
                            </w:tcPr>
                            <w:p w14:paraId="662FCB1F" w14:textId="77777777" w:rsidR="00170724" w:rsidRDefault="00170724" w:rsidP="00656DB7"/>
                          </w:tc>
                          <w:tc>
                            <w:tcPr>
                              <w:tcW w:w="347" w:type="dxa"/>
                            </w:tcPr>
                            <w:p w14:paraId="52904957" w14:textId="77777777" w:rsidR="00170724" w:rsidRDefault="00170724" w:rsidP="00656DB7"/>
                          </w:tc>
                          <w:tc>
                            <w:tcPr>
                              <w:tcW w:w="349" w:type="dxa"/>
                            </w:tcPr>
                            <w:p w14:paraId="045A69B9" w14:textId="77777777" w:rsidR="00170724" w:rsidRDefault="00170724" w:rsidP="00656DB7"/>
                          </w:tc>
                          <w:tc>
                            <w:tcPr>
                              <w:tcW w:w="349" w:type="dxa"/>
                            </w:tcPr>
                            <w:p w14:paraId="1B968CE4" w14:textId="77777777" w:rsidR="00170724" w:rsidRDefault="00170724" w:rsidP="00656DB7"/>
                          </w:tc>
                          <w:tc>
                            <w:tcPr>
                              <w:tcW w:w="349" w:type="dxa"/>
                            </w:tcPr>
                            <w:p w14:paraId="79A7C085" w14:textId="77777777" w:rsidR="00170724" w:rsidRDefault="00170724" w:rsidP="00656DB7"/>
                          </w:tc>
                          <w:tc>
                            <w:tcPr>
                              <w:tcW w:w="349" w:type="dxa"/>
                            </w:tcPr>
                            <w:p w14:paraId="3391A946" w14:textId="77777777" w:rsidR="00170724" w:rsidRDefault="00170724" w:rsidP="00656DB7"/>
                          </w:tc>
                          <w:tc>
                            <w:tcPr>
                              <w:tcW w:w="349" w:type="dxa"/>
                            </w:tcPr>
                            <w:p w14:paraId="7617BF1D" w14:textId="77777777" w:rsidR="00170724" w:rsidRDefault="00170724" w:rsidP="00656DB7"/>
                          </w:tc>
                          <w:tc>
                            <w:tcPr>
                              <w:tcW w:w="349" w:type="dxa"/>
                            </w:tcPr>
                            <w:p w14:paraId="080BAFD4" w14:textId="77777777" w:rsidR="00170724" w:rsidRDefault="00170724" w:rsidP="00656DB7"/>
                          </w:tc>
                          <w:tc>
                            <w:tcPr>
                              <w:tcW w:w="349" w:type="dxa"/>
                            </w:tcPr>
                            <w:p w14:paraId="436507E5" w14:textId="77777777" w:rsidR="00170724" w:rsidRDefault="00170724" w:rsidP="00656DB7"/>
                          </w:tc>
                          <w:tc>
                            <w:tcPr>
                              <w:tcW w:w="349" w:type="dxa"/>
                            </w:tcPr>
                            <w:p w14:paraId="15ECB8A8" w14:textId="77777777" w:rsidR="00170724" w:rsidRDefault="00170724" w:rsidP="00656DB7"/>
                          </w:tc>
                          <w:tc>
                            <w:tcPr>
                              <w:tcW w:w="349" w:type="dxa"/>
                            </w:tcPr>
                            <w:p w14:paraId="3574BE0D" w14:textId="77777777" w:rsidR="00170724" w:rsidRDefault="00170724" w:rsidP="00656DB7"/>
                          </w:tc>
                          <w:tc>
                            <w:tcPr>
                              <w:tcW w:w="349" w:type="dxa"/>
                            </w:tcPr>
                            <w:p w14:paraId="5AABDB54" w14:textId="77777777" w:rsidR="00170724" w:rsidRDefault="00170724" w:rsidP="00656DB7"/>
                          </w:tc>
                        </w:tr>
                        <w:tr w:rsidR="00170724" w14:paraId="7F45516C" w14:textId="77777777" w:rsidTr="00656DB7">
                          <w:trPr>
                            <w:trHeight w:val="300"/>
                          </w:trPr>
                          <w:tc>
                            <w:tcPr>
                              <w:tcW w:w="347" w:type="dxa"/>
                            </w:tcPr>
                            <w:p w14:paraId="30CF9525" w14:textId="77777777" w:rsidR="00170724" w:rsidRDefault="00170724" w:rsidP="00656DB7"/>
                          </w:tc>
                          <w:tc>
                            <w:tcPr>
                              <w:tcW w:w="347" w:type="dxa"/>
                            </w:tcPr>
                            <w:p w14:paraId="26998023" w14:textId="77777777" w:rsidR="00170724" w:rsidRDefault="00170724" w:rsidP="00656DB7"/>
                          </w:tc>
                          <w:tc>
                            <w:tcPr>
                              <w:tcW w:w="347" w:type="dxa"/>
                            </w:tcPr>
                            <w:p w14:paraId="69D5946E" w14:textId="77777777" w:rsidR="00170724" w:rsidRDefault="00170724" w:rsidP="00656DB7"/>
                          </w:tc>
                          <w:tc>
                            <w:tcPr>
                              <w:tcW w:w="349" w:type="dxa"/>
                            </w:tcPr>
                            <w:p w14:paraId="41AC385F" w14:textId="77777777" w:rsidR="00170724" w:rsidRDefault="00170724" w:rsidP="00656DB7"/>
                          </w:tc>
                          <w:tc>
                            <w:tcPr>
                              <w:tcW w:w="349" w:type="dxa"/>
                            </w:tcPr>
                            <w:p w14:paraId="06FB6A62" w14:textId="77777777" w:rsidR="00170724" w:rsidRDefault="00170724" w:rsidP="00656DB7"/>
                          </w:tc>
                          <w:tc>
                            <w:tcPr>
                              <w:tcW w:w="349" w:type="dxa"/>
                            </w:tcPr>
                            <w:p w14:paraId="762CEB38" w14:textId="77777777" w:rsidR="00170724" w:rsidRDefault="00170724" w:rsidP="00656DB7"/>
                          </w:tc>
                          <w:tc>
                            <w:tcPr>
                              <w:tcW w:w="349" w:type="dxa"/>
                            </w:tcPr>
                            <w:p w14:paraId="3448B755" w14:textId="77777777" w:rsidR="00170724" w:rsidRDefault="00170724" w:rsidP="00656DB7"/>
                          </w:tc>
                          <w:tc>
                            <w:tcPr>
                              <w:tcW w:w="349" w:type="dxa"/>
                            </w:tcPr>
                            <w:p w14:paraId="64AE189C" w14:textId="77777777" w:rsidR="00170724" w:rsidRDefault="00170724" w:rsidP="00656DB7"/>
                          </w:tc>
                          <w:tc>
                            <w:tcPr>
                              <w:tcW w:w="349" w:type="dxa"/>
                            </w:tcPr>
                            <w:p w14:paraId="05F3059F" w14:textId="77777777" w:rsidR="00170724" w:rsidRDefault="00170724" w:rsidP="00656DB7"/>
                          </w:tc>
                          <w:tc>
                            <w:tcPr>
                              <w:tcW w:w="349" w:type="dxa"/>
                            </w:tcPr>
                            <w:p w14:paraId="572B5C48" w14:textId="77777777" w:rsidR="00170724" w:rsidRDefault="00170724" w:rsidP="00656DB7"/>
                          </w:tc>
                          <w:tc>
                            <w:tcPr>
                              <w:tcW w:w="349" w:type="dxa"/>
                            </w:tcPr>
                            <w:p w14:paraId="358026D9" w14:textId="77777777" w:rsidR="00170724" w:rsidRDefault="00170724" w:rsidP="00656DB7"/>
                          </w:tc>
                          <w:tc>
                            <w:tcPr>
                              <w:tcW w:w="349" w:type="dxa"/>
                            </w:tcPr>
                            <w:p w14:paraId="105F33DE" w14:textId="77777777" w:rsidR="00170724" w:rsidRDefault="00170724" w:rsidP="00656DB7"/>
                          </w:tc>
                          <w:tc>
                            <w:tcPr>
                              <w:tcW w:w="349" w:type="dxa"/>
                            </w:tcPr>
                            <w:p w14:paraId="2F5587BE" w14:textId="77777777" w:rsidR="00170724" w:rsidRDefault="00170724" w:rsidP="00656DB7"/>
                          </w:tc>
                        </w:tr>
                        <w:tr w:rsidR="00170724" w14:paraId="14C20928" w14:textId="77777777" w:rsidTr="00656DB7">
                          <w:trPr>
                            <w:trHeight w:val="300"/>
                          </w:trPr>
                          <w:tc>
                            <w:tcPr>
                              <w:tcW w:w="347" w:type="dxa"/>
                            </w:tcPr>
                            <w:p w14:paraId="21518E6D" w14:textId="77777777" w:rsidR="00170724" w:rsidRDefault="00170724" w:rsidP="00656DB7"/>
                          </w:tc>
                          <w:tc>
                            <w:tcPr>
                              <w:tcW w:w="347" w:type="dxa"/>
                            </w:tcPr>
                            <w:p w14:paraId="50D1BE8B" w14:textId="77777777" w:rsidR="00170724" w:rsidRDefault="00170724" w:rsidP="00656DB7"/>
                          </w:tc>
                          <w:tc>
                            <w:tcPr>
                              <w:tcW w:w="347" w:type="dxa"/>
                            </w:tcPr>
                            <w:p w14:paraId="1987B743" w14:textId="77777777" w:rsidR="00170724" w:rsidRDefault="00170724" w:rsidP="00656DB7"/>
                          </w:tc>
                          <w:tc>
                            <w:tcPr>
                              <w:tcW w:w="349" w:type="dxa"/>
                            </w:tcPr>
                            <w:p w14:paraId="068E33E0" w14:textId="77777777" w:rsidR="00170724" w:rsidRDefault="00170724" w:rsidP="00656DB7"/>
                          </w:tc>
                          <w:tc>
                            <w:tcPr>
                              <w:tcW w:w="349" w:type="dxa"/>
                            </w:tcPr>
                            <w:p w14:paraId="1868C423" w14:textId="77777777" w:rsidR="00170724" w:rsidRDefault="00170724" w:rsidP="00656DB7"/>
                          </w:tc>
                          <w:tc>
                            <w:tcPr>
                              <w:tcW w:w="349" w:type="dxa"/>
                            </w:tcPr>
                            <w:p w14:paraId="06392931" w14:textId="77777777" w:rsidR="00170724" w:rsidRDefault="00170724" w:rsidP="00656DB7"/>
                          </w:tc>
                          <w:tc>
                            <w:tcPr>
                              <w:tcW w:w="349" w:type="dxa"/>
                            </w:tcPr>
                            <w:p w14:paraId="59EDF24C" w14:textId="77777777" w:rsidR="00170724" w:rsidRDefault="00170724" w:rsidP="00656DB7"/>
                          </w:tc>
                          <w:tc>
                            <w:tcPr>
                              <w:tcW w:w="349" w:type="dxa"/>
                            </w:tcPr>
                            <w:p w14:paraId="187541FA" w14:textId="77777777" w:rsidR="00170724" w:rsidRDefault="00170724" w:rsidP="00656DB7"/>
                          </w:tc>
                          <w:tc>
                            <w:tcPr>
                              <w:tcW w:w="349" w:type="dxa"/>
                            </w:tcPr>
                            <w:p w14:paraId="6570CAAA" w14:textId="77777777" w:rsidR="00170724" w:rsidRDefault="00170724" w:rsidP="00656DB7"/>
                          </w:tc>
                          <w:tc>
                            <w:tcPr>
                              <w:tcW w:w="349" w:type="dxa"/>
                            </w:tcPr>
                            <w:p w14:paraId="331BDA76" w14:textId="77777777" w:rsidR="00170724" w:rsidRDefault="00170724" w:rsidP="00656DB7"/>
                          </w:tc>
                          <w:tc>
                            <w:tcPr>
                              <w:tcW w:w="349" w:type="dxa"/>
                            </w:tcPr>
                            <w:p w14:paraId="4E98C0A0" w14:textId="77777777" w:rsidR="00170724" w:rsidRDefault="00170724" w:rsidP="00656DB7"/>
                          </w:tc>
                          <w:tc>
                            <w:tcPr>
                              <w:tcW w:w="349" w:type="dxa"/>
                            </w:tcPr>
                            <w:p w14:paraId="55229935" w14:textId="77777777" w:rsidR="00170724" w:rsidRDefault="00170724" w:rsidP="00656DB7"/>
                          </w:tc>
                          <w:tc>
                            <w:tcPr>
                              <w:tcW w:w="349" w:type="dxa"/>
                            </w:tcPr>
                            <w:p w14:paraId="2B5C735A" w14:textId="77777777" w:rsidR="00170724" w:rsidRDefault="00170724" w:rsidP="00656DB7"/>
                          </w:tc>
                        </w:tr>
                        <w:tr w:rsidR="00170724" w14:paraId="2CA59687" w14:textId="77777777" w:rsidTr="000800E0">
                          <w:trPr>
                            <w:trHeight w:val="282"/>
                          </w:trPr>
                          <w:tc>
                            <w:tcPr>
                              <w:tcW w:w="347" w:type="dxa"/>
                            </w:tcPr>
                            <w:p w14:paraId="72E6059D" w14:textId="77777777" w:rsidR="00170724" w:rsidRDefault="00170724" w:rsidP="00656DB7"/>
                          </w:tc>
                          <w:tc>
                            <w:tcPr>
                              <w:tcW w:w="347" w:type="dxa"/>
                            </w:tcPr>
                            <w:p w14:paraId="7D72602D" w14:textId="77777777" w:rsidR="00170724" w:rsidRDefault="00170724" w:rsidP="00656DB7"/>
                          </w:tc>
                          <w:tc>
                            <w:tcPr>
                              <w:tcW w:w="347" w:type="dxa"/>
                            </w:tcPr>
                            <w:p w14:paraId="27E0A033" w14:textId="77777777" w:rsidR="00170724" w:rsidRDefault="00170724" w:rsidP="00656DB7"/>
                          </w:tc>
                          <w:tc>
                            <w:tcPr>
                              <w:tcW w:w="349" w:type="dxa"/>
                              <w:tcBorders>
                                <w:bottom w:val="single" w:sz="4" w:space="0" w:color="auto"/>
                              </w:tcBorders>
                            </w:tcPr>
                            <w:p w14:paraId="6F6E961F" w14:textId="77777777" w:rsidR="00170724" w:rsidRDefault="00170724" w:rsidP="00656DB7"/>
                          </w:tc>
                          <w:tc>
                            <w:tcPr>
                              <w:tcW w:w="349" w:type="dxa"/>
                              <w:tcBorders>
                                <w:bottom w:val="single" w:sz="4" w:space="0" w:color="auto"/>
                              </w:tcBorders>
                            </w:tcPr>
                            <w:p w14:paraId="00821C0D" w14:textId="77777777" w:rsidR="00170724" w:rsidRDefault="00170724" w:rsidP="00656DB7"/>
                          </w:tc>
                          <w:tc>
                            <w:tcPr>
                              <w:tcW w:w="349" w:type="dxa"/>
                              <w:tcBorders>
                                <w:bottom w:val="single" w:sz="4" w:space="0" w:color="auto"/>
                              </w:tcBorders>
                            </w:tcPr>
                            <w:p w14:paraId="1A7ACAB5" w14:textId="77777777" w:rsidR="00170724" w:rsidRDefault="00170724" w:rsidP="00656DB7"/>
                          </w:tc>
                          <w:tc>
                            <w:tcPr>
                              <w:tcW w:w="349" w:type="dxa"/>
                              <w:tcBorders>
                                <w:bottom w:val="single" w:sz="4" w:space="0" w:color="auto"/>
                              </w:tcBorders>
                            </w:tcPr>
                            <w:p w14:paraId="73BF4D21" w14:textId="77777777" w:rsidR="00170724" w:rsidRDefault="00170724" w:rsidP="00656DB7"/>
                          </w:tc>
                          <w:tc>
                            <w:tcPr>
                              <w:tcW w:w="349" w:type="dxa"/>
                            </w:tcPr>
                            <w:p w14:paraId="0CFEEC5B" w14:textId="77777777" w:rsidR="00170724" w:rsidRDefault="00170724" w:rsidP="00656DB7"/>
                          </w:tc>
                          <w:tc>
                            <w:tcPr>
                              <w:tcW w:w="349" w:type="dxa"/>
                            </w:tcPr>
                            <w:p w14:paraId="2ABE1695" w14:textId="77777777" w:rsidR="00170724" w:rsidRDefault="00170724" w:rsidP="00656DB7"/>
                          </w:tc>
                          <w:tc>
                            <w:tcPr>
                              <w:tcW w:w="349" w:type="dxa"/>
                            </w:tcPr>
                            <w:p w14:paraId="59751C75" w14:textId="77777777" w:rsidR="00170724" w:rsidRDefault="00170724" w:rsidP="00656DB7"/>
                          </w:tc>
                          <w:tc>
                            <w:tcPr>
                              <w:tcW w:w="349" w:type="dxa"/>
                            </w:tcPr>
                            <w:p w14:paraId="7CD19588" w14:textId="77777777" w:rsidR="00170724" w:rsidRDefault="00170724" w:rsidP="00656DB7"/>
                          </w:tc>
                          <w:tc>
                            <w:tcPr>
                              <w:tcW w:w="349" w:type="dxa"/>
                            </w:tcPr>
                            <w:p w14:paraId="0F628B3B" w14:textId="77777777" w:rsidR="00170724" w:rsidRDefault="00170724" w:rsidP="00656DB7"/>
                          </w:tc>
                          <w:tc>
                            <w:tcPr>
                              <w:tcW w:w="349" w:type="dxa"/>
                            </w:tcPr>
                            <w:p w14:paraId="5283FD9F" w14:textId="77777777" w:rsidR="00170724" w:rsidRDefault="00170724" w:rsidP="00656DB7"/>
                          </w:tc>
                        </w:tr>
                        <w:tr w:rsidR="00170724" w14:paraId="24CA5631" w14:textId="77777777" w:rsidTr="000800E0">
                          <w:trPr>
                            <w:trHeight w:val="300"/>
                          </w:trPr>
                          <w:tc>
                            <w:tcPr>
                              <w:tcW w:w="347" w:type="dxa"/>
                            </w:tcPr>
                            <w:p w14:paraId="678C83BF" w14:textId="77777777" w:rsidR="00170724" w:rsidRDefault="00170724" w:rsidP="00656DB7"/>
                          </w:tc>
                          <w:tc>
                            <w:tcPr>
                              <w:tcW w:w="347" w:type="dxa"/>
                            </w:tcPr>
                            <w:p w14:paraId="14A713E6" w14:textId="77777777" w:rsidR="00170724" w:rsidRDefault="00170724" w:rsidP="00656DB7"/>
                          </w:tc>
                          <w:tc>
                            <w:tcPr>
                              <w:tcW w:w="347" w:type="dxa"/>
                              <w:tcBorders>
                                <w:right w:val="single" w:sz="4" w:space="0" w:color="auto"/>
                              </w:tcBorders>
                            </w:tcPr>
                            <w:p w14:paraId="68B32C67"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3CBB610E"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736AA"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D491D22"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48EF611E" w14:textId="77777777" w:rsidR="00170724" w:rsidRDefault="00170724" w:rsidP="00656DB7"/>
                          </w:tc>
                          <w:tc>
                            <w:tcPr>
                              <w:tcW w:w="349" w:type="dxa"/>
                              <w:tcBorders>
                                <w:left w:val="single" w:sz="4" w:space="0" w:color="auto"/>
                              </w:tcBorders>
                            </w:tcPr>
                            <w:p w14:paraId="226D857B" w14:textId="77777777" w:rsidR="00170724" w:rsidRDefault="00170724" w:rsidP="00656DB7"/>
                          </w:tc>
                          <w:tc>
                            <w:tcPr>
                              <w:tcW w:w="349" w:type="dxa"/>
                            </w:tcPr>
                            <w:p w14:paraId="5EA68165" w14:textId="77777777" w:rsidR="00170724" w:rsidRDefault="00170724" w:rsidP="00656DB7"/>
                          </w:tc>
                          <w:tc>
                            <w:tcPr>
                              <w:tcW w:w="349" w:type="dxa"/>
                            </w:tcPr>
                            <w:p w14:paraId="34BEE4FF" w14:textId="77777777" w:rsidR="00170724" w:rsidRDefault="00170724" w:rsidP="00656DB7"/>
                          </w:tc>
                          <w:tc>
                            <w:tcPr>
                              <w:tcW w:w="349" w:type="dxa"/>
                            </w:tcPr>
                            <w:p w14:paraId="1A63D44B" w14:textId="77777777" w:rsidR="00170724" w:rsidRDefault="00170724" w:rsidP="00656DB7"/>
                          </w:tc>
                          <w:tc>
                            <w:tcPr>
                              <w:tcW w:w="349" w:type="dxa"/>
                            </w:tcPr>
                            <w:p w14:paraId="02D409EE" w14:textId="77777777" w:rsidR="00170724" w:rsidRDefault="00170724" w:rsidP="00656DB7"/>
                          </w:tc>
                          <w:tc>
                            <w:tcPr>
                              <w:tcW w:w="349" w:type="dxa"/>
                            </w:tcPr>
                            <w:p w14:paraId="1B8DAA48" w14:textId="77777777" w:rsidR="00170724" w:rsidRDefault="00170724" w:rsidP="00656DB7"/>
                          </w:tc>
                        </w:tr>
                        <w:tr w:rsidR="00170724" w14:paraId="68BBA37C" w14:textId="77777777" w:rsidTr="000800E0">
                          <w:trPr>
                            <w:trHeight w:val="300"/>
                          </w:trPr>
                          <w:tc>
                            <w:tcPr>
                              <w:tcW w:w="347" w:type="dxa"/>
                            </w:tcPr>
                            <w:p w14:paraId="01594B9A" w14:textId="77777777" w:rsidR="00170724" w:rsidRDefault="00170724" w:rsidP="00656DB7"/>
                          </w:tc>
                          <w:tc>
                            <w:tcPr>
                              <w:tcW w:w="347" w:type="dxa"/>
                            </w:tcPr>
                            <w:p w14:paraId="59B61674" w14:textId="77777777" w:rsidR="00170724" w:rsidRDefault="00170724" w:rsidP="00656DB7"/>
                          </w:tc>
                          <w:tc>
                            <w:tcPr>
                              <w:tcW w:w="347" w:type="dxa"/>
                            </w:tcPr>
                            <w:p w14:paraId="3988533B" w14:textId="77777777" w:rsidR="00170724" w:rsidRDefault="00170724" w:rsidP="00656DB7"/>
                          </w:tc>
                          <w:tc>
                            <w:tcPr>
                              <w:tcW w:w="349" w:type="dxa"/>
                              <w:tcBorders>
                                <w:top w:val="single" w:sz="4" w:space="0" w:color="auto"/>
                                <w:right w:val="single" w:sz="4" w:space="0" w:color="auto"/>
                              </w:tcBorders>
                            </w:tcPr>
                            <w:p w14:paraId="3DEDE3BD"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A469350" w14:textId="77777777" w:rsidR="00170724" w:rsidRDefault="00170724" w:rsidP="00656DB7"/>
                          </w:tc>
                          <w:tc>
                            <w:tcPr>
                              <w:tcW w:w="349" w:type="dxa"/>
                              <w:tcBorders>
                                <w:top w:val="single" w:sz="4" w:space="0" w:color="auto"/>
                                <w:left w:val="single" w:sz="4" w:space="0" w:color="auto"/>
                                <w:bottom w:val="nil"/>
                                <w:right w:val="nil"/>
                              </w:tcBorders>
                              <w:shd w:val="clear" w:color="auto" w:fill="C00000"/>
                            </w:tcPr>
                            <w:p w14:paraId="308E531C" w14:textId="77777777" w:rsidR="00170724" w:rsidRDefault="00170724" w:rsidP="00656DB7"/>
                          </w:tc>
                          <w:tc>
                            <w:tcPr>
                              <w:tcW w:w="349" w:type="dxa"/>
                              <w:tcBorders>
                                <w:top w:val="single" w:sz="4" w:space="0" w:color="auto"/>
                                <w:left w:val="nil"/>
                                <w:bottom w:val="nil"/>
                                <w:right w:val="nil"/>
                              </w:tcBorders>
                              <w:shd w:val="clear" w:color="auto" w:fill="C00000"/>
                            </w:tcPr>
                            <w:p w14:paraId="5F1713FD" w14:textId="77777777" w:rsidR="00170724" w:rsidRDefault="00170724" w:rsidP="00656DB7"/>
                          </w:tc>
                          <w:tc>
                            <w:tcPr>
                              <w:tcW w:w="349" w:type="dxa"/>
                              <w:tcBorders>
                                <w:left w:val="nil"/>
                              </w:tcBorders>
                            </w:tcPr>
                            <w:p w14:paraId="1366C14E" w14:textId="77777777" w:rsidR="00170724" w:rsidRDefault="00170724" w:rsidP="00656DB7"/>
                          </w:tc>
                          <w:tc>
                            <w:tcPr>
                              <w:tcW w:w="349" w:type="dxa"/>
                            </w:tcPr>
                            <w:p w14:paraId="6812927E" w14:textId="77777777" w:rsidR="00170724" w:rsidRDefault="00170724" w:rsidP="00656DB7"/>
                          </w:tc>
                          <w:tc>
                            <w:tcPr>
                              <w:tcW w:w="349" w:type="dxa"/>
                            </w:tcPr>
                            <w:p w14:paraId="2B8ADEB7" w14:textId="77777777" w:rsidR="00170724" w:rsidRDefault="00170724" w:rsidP="00656DB7"/>
                          </w:tc>
                          <w:tc>
                            <w:tcPr>
                              <w:tcW w:w="349" w:type="dxa"/>
                            </w:tcPr>
                            <w:p w14:paraId="098EDE63" w14:textId="77777777" w:rsidR="00170724" w:rsidRDefault="00170724" w:rsidP="00656DB7"/>
                          </w:tc>
                          <w:tc>
                            <w:tcPr>
                              <w:tcW w:w="349" w:type="dxa"/>
                            </w:tcPr>
                            <w:p w14:paraId="48F62F84" w14:textId="77777777" w:rsidR="00170724" w:rsidRDefault="00170724" w:rsidP="00656DB7"/>
                          </w:tc>
                          <w:tc>
                            <w:tcPr>
                              <w:tcW w:w="349" w:type="dxa"/>
                            </w:tcPr>
                            <w:p w14:paraId="2789B398" w14:textId="77777777" w:rsidR="00170724" w:rsidRDefault="00170724" w:rsidP="00656DB7"/>
                          </w:tc>
                        </w:tr>
                        <w:tr w:rsidR="00170724" w14:paraId="77388E82" w14:textId="77777777" w:rsidTr="000800E0">
                          <w:trPr>
                            <w:trHeight w:val="282"/>
                          </w:trPr>
                          <w:tc>
                            <w:tcPr>
                              <w:tcW w:w="347" w:type="dxa"/>
                            </w:tcPr>
                            <w:p w14:paraId="017BC104" w14:textId="77777777" w:rsidR="00170724" w:rsidRDefault="00170724" w:rsidP="00656DB7"/>
                          </w:tc>
                          <w:tc>
                            <w:tcPr>
                              <w:tcW w:w="347" w:type="dxa"/>
                            </w:tcPr>
                            <w:p w14:paraId="03A85853" w14:textId="77777777" w:rsidR="00170724" w:rsidRDefault="00170724" w:rsidP="00656DB7"/>
                          </w:tc>
                          <w:tc>
                            <w:tcPr>
                              <w:tcW w:w="347" w:type="dxa"/>
                            </w:tcPr>
                            <w:p w14:paraId="6C511F86" w14:textId="77777777" w:rsidR="00170724" w:rsidRDefault="00170724" w:rsidP="00656DB7"/>
                          </w:tc>
                          <w:tc>
                            <w:tcPr>
                              <w:tcW w:w="349" w:type="dxa"/>
                              <w:tcBorders>
                                <w:right w:val="single" w:sz="4" w:space="0" w:color="auto"/>
                              </w:tcBorders>
                            </w:tcPr>
                            <w:p w14:paraId="7F3345EE" w14:textId="77777777" w:rsidR="00170724" w:rsidRDefault="00170724"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D0EABC7" w14:textId="77777777" w:rsidR="00170724" w:rsidRDefault="00170724" w:rsidP="00656DB7"/>
                          </w:tc>
                          <w:tc>
                            <w:tcPr>
                              <w:tcW w:w="349" w:type="dxa"/>
                              <w:tcBorders>
                                <w:top w:val="nil"/>
                                <w:left w:val="single" w:sz="4" w:space="0" w:color="auto"/>
                                <w:bottom w:val="nil"/>
                                <w:right w:val="nil"/>
                              </w:tcBorders>
                              <w:shd w:val="clear" w:color="auto" w:fill="C00000"/>
                            </w:tcPr>
                            <w:p w14:paraId="66E0D5EB" w14:textId="77777777" w:rsidR="00170724" w:rsidRDefault="00170724" w:rsidP="00656DB7"/>
                          </w:tc>
                          <w:tc>
                            <w:tcPr>
                              <w:tcW w:w="349" w:type="dxa"/>
                              <w:tcBorders>
                                <w:top w:val="nil"/>
                                <w:left w:val="nil"/>
                                <w:bottom w:val="nil"/>
                                <w:right w:val="nil"/>
                              </w:tcBorders>
                              <w:shd w:val="clear" w:color="auto" w:fill="C00000"/>
                            </w:tcPr>
                            <w:p w14:paraId="5A7B9679" w14:textId="77777777" w:rsidR="00170724" w:rsidRDefault="00170724" w:rsidP="00656DB7"/>
                          </w:tc>
                          <w:tc>
                            <w:tcPr>
                              <w:tcW w:w="349" w:type="dxa"/>
                              <w:tcBorders>
                                <w:left w:val="nil"/>
                              </w:tcBorders>
                            </w:tcPr>
                            <w:p w14:paraId="524894B2" w14:textId="0747B691" w:rsidR="00170724" w:rsidRDefault="00170724" w:rsidP="00656DB7"/>
                          </w:tc>
                          <w:tc>
                            <w:tcPr>
                              <w:tcW w:w="349" w:type="dxa"/>
                            </w:tcPr>
                            <w:p w14:paraId="457D4A5A" w14:textId="77777777" w:rsidR="00170724" w:rsidRDefault="00170724" w:rsidP="00656DB7"/>
                          </w:tc>
                          <w:tc>
                            <w:tcPr>
                              <w:tcW w:w="349" w:type="dxa"/>
                            </w:tcPr>
                            <w:p w14:paraId="729A48CA" w14:textId="77777777" w:rsidR="00170724" w:rsidRDefault="00170724" w:rsidP="00656DB7"/>
                          </w:tc>
                          <w:tc>
                            <w:tcPr>
                              <w:tcW w:w="349" w:type="dxa"/>
                            </w:tcPr>
                            <w:p w14:paraId="23E77561" w14:textId="77777777" w:rsidR="00170724" w:rsidRDefault="00170724" w:rsidP="00656DB7"/>
                          </w:tc>
                          <w:tc>
                            <w:tcPr>
                              <w:tcW w:w="349" w:type="dxa"/>
                            </w:tcPr>
                            <w:p w14:paraId="018ED7CB" w14:textId="77777777" w:rsidR="00170724" w:rsidRDefault="00170724" w:rsidP="00656DB7"/>
                          </w:tc>
                          <w:tc>
                            <w:tcPr>
                              <w:tcW w:w="349" w:type="dxa"/>
                            </w:tcPr>
                            <w:p w14:paraId="5FF93A25" w14:textId="77777777" w:rsidR="00170724" w:rsidRDefault="00170724" w:rsidP="00656DB7"/>
                          </w:tc>
                        </w:tr>
                        <w:tr w:rsidR="00170724" w14:paraId="3E3498EA" w14:textId="77777777" w:rsidTr="000800E0">
                          <w:trPr>
                            <w:trHeight w:val="300"/>
                          </w:trPr>
                          <w:tc>
                            <w:tcPr>
                              <w:tcW w:w="347" w:type="dxa"/>
                            </w:tcPr>
                            <w:p w14:paraId="4FBFFA33" w14:textId="77777777" w:rsidR="00170724" w:rsidRDefault="00170724" w:rsidP="00656DB7"/>
                          </w:tc>
                          <w:tc>
                            <w:tcPr>
                              <w:tcW w:w="347" w:type="dxa"/>
                            </w:tcPr>
                            <w:p w14:paraId="12EE62CD" w14:textId="77777777" w:rsidR="00170724" w:rsidRDefault="00170724" w:rsidP="00656DB7"/>
                          </w:tc>
                          <w:tc>
                            <w:tcPr>
                              <w:tcW w:w="347" w:type="dxa"/>
                            </w:tcPr>
                            <w:p w14:paraId="5E511801" w14:textId="77777777" w:rsidR="00170724" w:rsidRDefault="00170724" w:rsidP="00656DB7"/>
                          </w:tc>
                          <w:tc>
                            <w:tcPr>
                              <w:tcW w:w="349" w:type="dxa"/>
                            </w:tcPr>
                            <w:p w14:paraId="6812CDC8" w14:textId="77777777" w:rsidR="00170724" w:rsidRDefault="00170724" w:rsidP="00656DB7"/>
                          </w:tc>
                          <w:tc>
                            <w:tcPr>
                              <w:tcW w:w="349" w:type="dxa"/>
                              <w:tcBorders>
                                <w:top w:val="single" w:sz="4" w:space="0" w:color="auto"/>
                              </w:tcBorders>
                            </w:tcPr>
                            <w:p w14:paraId="346D4F51" w14:textId="77777777" w:rsidR="00170724" w:rsidRDefault="00170724" w:rsidP="00656DB7"/>
                          </w:tc>
                          <w:tc>
                            <w:tcPr>
                              <w:tcW w:w="349" w:type="dxa"/>
                              <w:tcBorders>
                                <w:top w:val="nil"/>
                              </w:tcBorders>
                            </w:tcPr>
                            <w:p w14:paraId="6088B236" w14:textId="77777777" w:rsidR="00170724" w:rsidRDefault="00170724" w:rsidP="00656DB7"/>
                          </w:tc>
                          <w:tc>
                            <w:tcPr>
                              <w:tcW w:w="349" w:type="dxa"/>
                              <w:tcBorders>
                                <w:top w:val="nil"/>
                              </w:tcBorders>
                            </w:tcPr>
                            <w:p w14:paraId="7729AF02" w14:textId="77777777" w:rsidR="00170724" w:rsidRDefault="00170724" w:rsidP="00656DB7"/>
                          </w:tc>
                          <w:tc>
                            <w:tcPr>
                              <w:tcW w:w="349" w:type="dxa"/>
                            </w:tcPr>
                            <w:p w14:paraId="152BE76D" w14:textId="77777777" w:rsidR="00170724" w:rsidRDefault="00170724" w:rsidP="00656DB7"/>
                          </w:tc>
                          <w:tc>
                            <w:tcPr>
                              <w:tcW w:w="349" w:type="dxa"/>
                            </w:tcPr>
                            <w:p w14:paraId="5059F246" w14:textId="77777777" w:rsidR="00170724" w:rsidRDefault="00170724" w:rsidP="00656DB7"/>
                          </w:tc>
                          <w:tc>
                            <w:tcPr>
                              <w:tcW w:w="349" w:type="dxa"/>
                            </w:tcPr>
                            <w:p w14:paraId="25B051AE" w14:textId="77777777" w:rsidR="00170724" w:rsidRDefault="00170724" w:rsidP="00656DB7"/>
                          </w:tc>
                          <w:tc>
                            <w:tcPr>
                              <w:tcW w:w="349" w:type="dxa"/>
                            </w:tcPr>
                            <w:p w14:paraId="783A496A" w14:textId="77777777" w:rsidR="00170724" w:rsidRDefault="00170724" w:rsidP="00656DB7"/>
                          </w:tc>
                          <w:tc>
                            <w:tcPr>
                              <w:tcW w:w="349" w:type="dxa"/>
                            </w:tcPr>
                            <w:p w14:paraId="6F1F531A" w14:textId="77777777" w:rsidR="00170724" w:rsidRDefault="00170724" w:rsidP="00656DB7"/>
                          </w:tc>
                          <w:tc>
                            <w:tcPr>
                              <w:tcW w:w="349" w:type="dxa"/>
                            </w:tcPr>
                            <w:p w14:paraId="1FC4065B" w14:textId="77777777" w:rsidR="00170724" w:rsidRDefault="00170724" w:rsidP="00656DB7"/>
                          </w:tc>
                        </w:tr>
                        <w:tr w:rsidR="00170724" w14:paraId="18CE37E8" w14:textId="77777777" w:rsidTr="00656DB7">
                          <w:trPr>
                            <w:trHeight w:val="300"/>
                          </w:trPr>
                          <w:tc>
                            <w:tcPr>
                              <w:tcW w:w="347" w:type="dxa"/>
                            </w:tcPr>
                            <w:p w14:paraId="02DB2A45" w14:textId="77777777" w:rsidR="00170724" w:rsidRDefault="00170724" w:rsidP="00656DB7"/>
                          </w:tc>
                          <w:tc>
                            <w:tcPr>
                              <w:tcW w:w="347" w:type="dxa"/>
                            </w:tcPr>
                            <w:p w14:paraId="2CF143B4" w14:textId="77777777" w:rsidR="00170724" w:rsidRDefault="00170724" w:rsidP="00656DB7"/>
                          </w:tc>
                          <w:tc>
                            <w:tcPr>
                              <w:tcW w:w="347" w:type="dxa"/>
                            </w:tcPr>
                            <w:p w14:paraId="3EBF116E" w14:textId="77777777" w:rsidR="00170724" w:rsidRDefault="00170724" w:rsidP="00656DB7"/>
                          </w:tc>
                          <w:tc>
                            <w:tcPr>
                              <w:tcW w:w="349" w:type="dxa"/>
                            </w:tcPr>
                            <w:p w14:paraId="430C8CEA" w14:textId="77777777" w:rsidR="00170724" w:rsidRDefault="00170724" w:rsidP="00656DB7"/>
                          </w:tc>
                          <w:tc>
                            <w:tcPr>
                              <w:tcW w:w="349" w:type="dxa"/>
                            </w:tcPr>
                            <w:p w14:paraId="5386D2AF" w14:textId="77777777" w:rsidR="00170724" w:rsidRDefault="00170724" w:rsidP="00656DB7"/>
                          </w:tc>
                          <w:tc>
                            <w:tcPr>
                              <w:tcW w:w="349" w:type="dxa"/>
                            </w:tcPr>
                            <w:p w14:paraId="764D7011" w14:textId="77777777" w:rsidR="00170724" w:rsidRDefault="00170724" w:rsidP="00656DB7"/>
                          </w:tc>
                          <w:tc>
                            <w:tcPr>
                              <w:tcW w:w="349" w:type="dxa"/>
                            </w:tcPr>
                            <w:p w14:paraId="13D13CFB" w14:textId="77777777" w:rsidR="00170724" w:rsidRDefault="00170724" w:rsidP="00656DB7"/>
                          </w:tc>
                          <w:tc>
                            <w:tcPr>
                              <w:tcW w:w="349" w:type="dxa"/>
                            </w:tcPr>
                            <w:p w14:paraId="5D1D25F3" w14:textId="77777777" w:rsidR="00170724" w:rsidRDefault="00170724" w:rsidP="00656DB7"/>
                          </w:tc>
                          <w:tc>
                            <w:tcPr>
                              <w:tcW w:w="349" w:type="dxa"/>
                            </w:tcPr>
                            <w:p w14:paraId="4245C108" w14:textId="77777777" w:rsidR="00170724" w:rsidRDefault="00170724" w:rsidP="00656DB7"/>
                          </w:tc>
                          <w:tc>
                            <w:tcPr>
                              <w:tcW w:w="349" w:type="dxa"/>
                            </w:tcPr>
                            <w:p w14:paraId="090B1D03" w14:textId="77777777" w:rsidR="00170724" w:rsidRDefault="00170724" w:rsidP="00656DB7"/>
                          </w:tc>
                          <w:tc>
                            <w:tcPr>
                              <w:tcW w:w="349" w:type="dxa"/>
                            </w:tcPr>
                            <w:p w14:paraId="0A64AC0C" w14:textId="77777777" w:rsidR="00170724" w:rsidRDefault="00170724" w:rsidP="00656DB7"/>
                          </w:tc>
                          <w:tc>
                            <w:tcPr>
                              <w:tcW w:w="349" w:type="dxa"/>
                            </w:tcPr>
                            <w:p w14:paraId="5329056D" w14:textId="77777777" w:rsidR="00170724" w:rsidRDefault="00170724" w:rsidP="00656DB7"/>
                          </w:tc>
                          <w:tc>
                            <w:tcPr>
                              <w:tcW w:w="349" w:type="dxa"/>
                            </w:tcPr>
                            <w:p w14:paraId="67C201DC" w14:textId="77777777" w:rsidR="00170724" w:rsidRDefault="00170724" w:rsidP="00656DB7"/>
                          </w:tc>
                        </w:tr>
                        <w:tr w:rsidR="00170724" w14:paraId="2F4F8D82" w14:textId="77777777" w:rsidTr="00656DB7">
                          <w:trPr>
                            <w:trHeight w:val="282"/>
                          </w:trPr>
                          <w:tc>
                            <w:tcPr>
                              <w:tcW w:w="347" w:type="dxa"/>
                            </w:tcPr>
                            <w:p w14:paraId="3A4370BC" w14:textId="77777777" w:rsidR="00170724" w:rsidRDefault="00170724" w:rsidP="00656DB7"/>
                          </w:tc>
                          <w:tc>
                            <w:tcPr>
                              <w:tcW w:w="347" w:type="dxa"/>
                            </w:tcPr>
                            <w:p w14:paraId="4848B1A4" w14:textId="77777777" w:rsidR="00170724" w:rsidRDefault="00170724" w:rsidP="00656DB7"/>
                          </w:tc>
                          <w:tc>
                            <w:tcPr>
                              <w:tcW w:w="347" w:type="dxa"/>
                            </w:tcPr>
                            <w:p w14:paraId="27D3B626" w14:textId="77777777" w:rsidR="00170724" w:rsidRDefault="00170724" w:rsidP="00656DB7"/>
                          </w:tc>
                          <w:tc>
                            <w:tcPr>
                              <w:tcW w:w="349" w:type="dxa"/>
                            </w:tcPr>
                            <w:p w14:paraId="7FFF93E9" w14:textId="77777777" w:rsidR="00170724" w:rsidRDefault="00170724" w:rsidP="00656DB7"/>
                          </w:tc>
                          <w:tc>
                            <w:tcPr>
                              <w:tcW w:w="349" w:type="dxa"/>
                            </w:tcPr>
                            <w:p w14:paraId="0ADA561F" w14:textId="77777777" w:rsidR="00170724" w:rsidRDefault="00170724" w:rsidP="00656DB7"/>
                          </w:tc>
                          <w:tc>
                            <w:tcPr>
                              <w:tcW w:w="349" w:type="dxa"/>
                            </w:tcPr>
                            <w:p w14:paraId="75269C21" w14:textId="77777777" w:rsidR="00170724" w:rsidRDefault="00170724" w:rsidP="00656DB7"/>
                          </w:tc>
                          <w:tc>
                            <w:tcPr>
                              <w:tcW w:w="349" w:type="dxa"/>
                            </w:tcPr>
                            <w:p w14:paraId="65409905" w14:textId="77777777" w:rsidR="00170724" w:rsidRDefault="00170724" w:rsidP="00656DB7"/>
                          </w:tc>
                          <w:tc>
                            <w:tcPr>
                              <w:tcW w:w="349" w:type="dxa"/>
                            </w:tcPr>
                            <w:p w14:paraId="7A3B388B" w14:textId="77777777" w:rsidR="00170724" w:rsidRDefault="00170724" w:rsidP="00656DB7"/>
                          </w:tc>
                          <w:tc>
                            <w:tcPr>
                              <w:tcW w:w="349" w:type="dxa"/>
                            </w:tcPr>
                            <w:p w14:paraId="4CF523A2" w14:textId="77777777" w:rsidR="00170724" w:rsidRDefault="00170724" w:rsidP="00656DB7"/>
                          </w:tc>
                          <w:tc>
                            <w:tcPr>
                              <w:tcW w:w="349" w:type="dxa"/>
                            </w:tcPr>
                            <w:p w14:paraId="7364D07F" w14:textId="77777777" w:rsidR="00170724" w:rsidRDefault="00170724" w:rsidP="00656DB7"/>
                          </w:tc>
                          <w:tc>
                            <w:tcPr>
                              <w:tcW w:w="349" w:type="dxa"/>
                            </w:tcPr>
                            <w:p w14:paraId="7D9F7F62" w14:textId="77777777" w:rsidR="00170724" w:rsidRDefault="00170724" w:rsidP="00656DB7"/>
                          </w:tc>
                          <w:tc>
                            <w:tcPr>
                              <w:tcW w:w="349" w:type="dxa"/>
                            </w:tcPr>
                            <w:p w14:paraId="6AE6DE7E" w14:textId="77777777" w:rsidR="00170724" w:rsidRDefault="00170724" w:rsidP="00656DB7"/>
                          </w:tc>
                          <w:tc>
                            <w:tcPr>
                              <w:tcW w:w="349" w:type="dxa"/>
                            </w:tcPr>
                            <w:p w14:paraId="35F26669" w14:textId="77777777" w:rsidR="00170724" w:rsidRDefault="00170724" w:rsidP="00656DB7"/>
                          </w:tc>
                        </w:tr>
                      </w:tbl>
                      <w:p w14:paraId="19F47305" w14:textId="77777777" w:rsidR="00170724" w:rsidRDefault="00170724" w:rsidP="000B7B2C"/>
                    </w:txbxContent>
                  </v:textbox>
                </v:shape>
                <v:shape id="Elbow_x0020_Connector_x0020_245" o:spid="_x0000_s1101" type="#_x0000_t34" style="position:absolute;left:1943100;top:904875;width:852170;height:1790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viZcUAAADcAAAADwAAAGRycy9kb3ducmV2LnhtbESPT2vCQBTE74V+h+UVvBTdVLTU1FWK&#10;EPHPyVTvz+xrEsy+jdnVxG/vCkKPw8z8hpnOO1OJKzWutKzgYxCBIM6sLjlXsP9N+l8gnEfWWFkm&#10;BTdyMJ+9vkwx1rblHV1Tn4sAYRejgsL7OpbSZQUZdANbEwfvzzYGfZBNLnWDbYCbSg6j6FMaLDks&#10;FFjToqDslF6MgmR9OB6374vlZNeWo5rOySY9JUr13rqfbxCeOv8ffrZXWsFwNIbHmXAE5O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viZcUAAADcAAAADwAAAAAAAAAA&#10;AAAAAAChAgAAZHJzL2Rvd25yZXYueG1sUEsFBgAAAAAEAAQA+QAAAJMDAAAAAA==&#10;" adj="926" strokecolor="#f8b323 [3204]" strokeweight=".5pt">
                  <v:stroke dashstyle="dash"/>
                </v:shape>
                <v:group id="Group_x0020_259" o:spid="_x0000_s1102" style="position:absolute;left:2762250;top:47625;width:185683;height:2123633" coordsize="185738,2124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aH2gxQAAANwAAAAPAAAAZHJzL2Rvd25yZXYueG1sRI9Bi8IwFITvwv6H8IS9&#10;aVoXxa1GEVmXPYigLoi3R/Nsi81LaWJb/70RBI/DzHzDzJedKUVDtSssK4iHEQji1OqCMwX/x81g&#10;CsJ5ZI2lZVJwJwfLxUdvjom2Le+pOfhMBAi7BBXk3leJlC7NyaAb2oo4eBdbG/RB1pnUNbYBbko5&#10;iqKJNFhwWMixonVO6fVwMwp+W2xXX/FPs71e1vfzcbw7bWNS6rPfrWYgPHX+HX61/7SC0fgb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mh9oMUAAADcAAAA&#10;DwAAAAAAAAAAAAAAAACpAgAAZHJzL2Rvd25yZXYueG1sUEsFBgAAAAAEAAQA+gAAAJsDAAAAAA==&#10;">
                  <v:rect id="Rectangle_x0020_260" o:spid="_x0000_s1103" style="position:absolute;width:180975;height:2124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Q/OwQAA&#10;ANwAAAAPAAAAZHJzL2Rvd25yZXYueG1sRE/LisIwFN0P+A/hCu7G1CIi1SgiCA66GB8Ll5fm2lSb&#10;m9pktPr1k4Xg8nDe03lrK3GnxpeOFQz6CQji3OmSCwXHw+p7DMIHZI2VY1LwJA/zWedripl2D97R&#10;fR8KEUPYZ6jAhFBnUvrckEXfdzVx5M6usRgibAqpG3zEcFvJNElG0mLJscFgTUtD+XX/ZxUk48vP&#10;0uwCbU6L23b4qtLL7dcq1eu2iwmIQG34iN/utVaQjuL8eCYeATn7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XUPzsEAAADcAAAADwAAAAAAAAAAAAAAAACXAgAAZHJzL2Rvd25y&#10;ZXYueG1sUEsFBgAAAAAEAAQA9QAAAIUDAAAAAA==&#10;" fillcolor="#bfbfbf [2412]" strokecolor="#885d04 [1604]" strokeweight="1pt"/>
                  <v:rect id="Rectangle_x0020_261" o:spid="_x0000_s1104" style="position:absolute;top:304800;width:180975;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H5EwQAA&#10;ANwAAAAPAAAAZHJzL2Rvd25yZXYueG1sRI/NisIwFIX3wrxDuII7m9aFI9VURBgQYRb+PMCludN0&#10;2tyUJtr27SeCMMvD+fk4u/1oW/Gk3teOFWRJCoK4dLrmSsH99rXcgPABWWPrmBRM5GFffMx2mGs3&#10;8IWe11CJOMI+RwUmhC6X0peGLPrEdcTR+3G9xRBlX0nd4xDHbStXabqWFmuOBIMdHQ2VzfVhIwTp&#10;MmWfw7H5NuO5pnb6pcek1GI+HrYgAo3hP/xun7SC1TqD15l4BGTx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fh+RMEAAADcAAAADwAAAAAAAAAAAAAAAACXAgAAZHJzL2Rvd25y&#10;ZXYueG1sUEsFBgAAAAAEAAQA9QAAAIUDAAAAAA==&#10;" fillcolor="#f8b323 [3204]" strokecolor="#885d04 [1604]" strokeweight="1pt"/>
                  <v:rect id="Rectangle_x0020_262" o:spid="_x0000_s1105" style="position:absolute;top:952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bcexgAA&#10;ANwAAAAPAAAAZHJzL2Rvd25yZXYueG1sRI9Ba8JAFITvBf/D8oTe6sZAg0RXEaml0EOJEYq3Z/aZ&#10;DWbfhuxW0/56VxB6HGbmG2axGmwrLtT7xrGC6SQBQVw53XCtYF9uX2YgfEDW2DomBb/kYbUcPS0w&#10;1+7KBV12oRYRwj5HBSaELpfSV4Ys+onriKN3cr3FEGVfS93jNcJtK9MkyaTFhuOCwY42hqrz7scq&#10;cIX5e8+K4fMrOX6X29fwdii7vVLP42E9BxFoCP/hR/tDK0izFO5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zbcexgAAANwAAAAPAAAAAAAAAAAAAAAAAJcCAABkcnMv&#10;ZG93bnJldi54bWxQSwUGAAAAAAQABAD1AAAAigMAAAAA&#10;" fillcolor="#ffa515 [1631]" strokecolor="#885d04 [1604]" strokeweight="1pt"/>
                  <v:rect id="Rectangle_x0020_263" o:spid="_x0000_s1106" style="position:absolute;left:4763;top:197167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RKFxgAA&#10;ANwAAAAPAAAAZHJzL2Rvd25yZXYueG1sRI9Ba8JAFITvQv/D8oTedKOlQVJXKaWWQg8SE5Dentln&#10;NjT7NmS3mvbXu4LgcZiZb5jlerCtOFHvG8cKZtMEBHHldMO1grLYTBYgfEDW2DomBX/kYb16GC0x&#10;0+7MOZ12oRYRwj5DBSaELpPSV4Ys+qnriKN3dL3FEGVfS93jOcJtK+dJkkqLDccFgx29Gap+dr9W&#10;gcvN/0eaD1/b5LAvNs/h/bvoSqUex8PrC4hAQ7iHb+1PrWCePsH1TDwCcnU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gRKFxgAAANwAAAAPAAAAAAAAAAAAAAAAAJcCAABkcnMv&#10;ZG93bnJldi54bWxQSwUGAAAAAAQABAD1AAAAigMAAAAA&#10;" fillcolor="#ffa515 [1631]" strokecolor="#885d04 [1604]" strokeweight="1pt"/>
                  <v:shape id="Isosceles_x0020_Triangle_x0020_264" o:spid="_x0000_s1107" type="#_x0000_t5" style="position:absolute;left:23813;top:38100;width:135731;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5FmTxQAA&#10;ANwAAAAPAAAAZHJzL2Rvd25yZXYueG1sRI9Ba8JAFITvgv9heYVeRDcVUUldRQqlRenBGDw/s6/J&#10;0uzbJLtq+u+7QsHjMDPfMKtNb2txpc4bxwpeJgkI4sJpw6WC/Pg+XoLwAVlj7ZgU/JKHzXo4WGGq&#10;3Y0PdM1CKSKEfYoKqhCaVEpfVGTRT1xDHL1v11kMUXal1B3eItzWcpokc2nRcFyosKG3ioqf7GIV&#10;nJdfZpR9nHaGF5xfeN+2h7xV6vmp376CCNSHR/i//akVTOczuJ+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nkWZPFAAAA3AAAAA8AAAAAAAAAAAAAAAAAlwIAAGRycy9k&#10;b3ducmV2LnhtbFBLBQYAAAAABAAEAPUAAACJAwAAAAA=&#10;" fillcolor="#cd8c06 [2404]" strokecolor="#885d04 [1604]" strokeweight="1pt"/>
                  <v:shape id="Isosceles_x0020_Triangle_x0020_265" o:spid="_x0000_s1108" type="#_x0000_t5" style="position:absolute;left:33338;top:2019300;width:13525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dUZwwAA&#10;ANwAAAAPAAAAZHJzL2Rvd25yZXYueG1sRI9Pi8IwFMTvwn6H8Bb2pukqaq1GUVHwIuK/+6N5tmWb&#10;l9pkte6n3wiCx2FmfsNMZo0pxY1qV1hW8N2JQBCnVhecKTgd1+0YhPPIGkvLpOBBDmbTj9YEE23v&#10;vKfbwWciQNglqCD3vkqkdGlOBl3HVsTBu9jaoA+yzqSu8R7gppTdKBpIgwWHhRwrWuaU/hx+jQIa&#10;6l58vvytrqbZLOLd9qpHjEp9fTbzMQhPjX+HX+2NVtAd9OF5JhwBOf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wdUZwwAAANwAAAAPAAAAAAAAAAAAAAAAAJcCAABkcnMvZG93&#10;bnJldi54bWxQSwUGAAAAAAQABAD1AAAAhwMAAAAA&#10;" fillcolor="#cd8c06 [2404]" strokecolor="#885d04 [1604]" strokeweight="1pt"/>
                </v:group>
                <v:rect id="Rectangle_x0020_266" o:spid="_x0000_s1109" style="position:absolute;left:1290637;top:976313;width:180340;height:255626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l95wwAA&#10;ANwAAAAPAAAAZHJzL2Rvd25yZXYueG1sRI/RisIwFETfhf2HcBf2RdZUwSLVKCIr6JNa9wMuzbUp&#10;NjfdJtru3xtB8HGYmTPMYtXbWtyp9ZVjBeNRAoK4cLriUsHvefs9A+EDssbaMSn4Jw+r5cdggZl2&#10;HZ/onodSRAj7DBWYEJpMSl8YsuhHriGO3sW1FkOUbSl1i12E21pOkiSVFiuOCwYb2hgqrvnNKijN&#10;8RA4nf79nJLhZn+9HHs57JT6+uzXcxCB+vAOv9o7rWCSpvA8E4+AXD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Nl95wwAAANwAAAAPAAAAAAAAAAAAAAAAAJcCAABkcnMvZG93&#10;bnJldi54bWxQSwUGAAAAAAQABAD1AAAAhwMAAAAA&#10;" fillcolor="#bfbfbf" strokecolor="#b68317" strokeweight="1pt"/>
                <v:rect id="Rectangle_x0020_267" o:spid="_x0000_s1110" style="position:absolute;left:2071687;top:2057401;width:180627;height:39993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DQMgxgAA&#10;ANwAAAAPAAAAZHJzL2Rvd25yZXYueG1sRI/NbsIwEITvlXgHayv1gohDDvwEDALaih64kHDguIqX&#10;JGq8jmI3Sd++rlSpx9HMfKPZ7kfTiJ46V1tWMI9iEMSF1TWXCm75+2wFwnlkjY1lUvBNDva7ydMW&#10;U20HvlKf+VIECLsUFVTet6mUrqjIoItsSxy8h+0M+iC7UuoOhwA3jUzieCEN1hwWKmzpVFHxmX0Z&#10;BVleXrLzcDgdW7zX8+uZXt/WU6VensfDBoSn0f+H/9ofWkGyWMLvmXAE5O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DQMgxgAAANwAAAAPAAAAAAAAAAAAAAAAAJcCAABkcnMv&#10;ZG93bnJldi54bWxQSwUGAAAAAAQABAD1AAAAigMAAAAA&#10;" fillcolor="#f8b323" strokecolor="#b68317" strokeweight="1pt"/>
                <v:rect id="Rectangle_x0020_268" o:spid="_x0000_s1111" style="position:absolute;left:2605087;top:2181226;width:180302;height:15235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l+wQAA&#10;ANwAAAAPAAAAZHJzL2Rvd25yZXYueG1sRE9Na8JAEL0L/odlCt50E4XQpq6hiIL0Vuuhx2l2mg3N&#10;zobsGGN/ffdQ6PHxvrfV5Ds10hDbwAbyVQaKuA625cbA5f24fAQVBdliF5gM3ClCtZvPtljacOM3&#10;Gs/SqBTCsUQDTqQvtY61I49xFXrixH2FwaMkODTaDnhL4b7T6ywrtMeWU4PDnvaO6u/z1Rs4FPb0&#10;4z4yebpePv2Yb14PWgpjFg/TyzMooUn+xX/ukzWwLtLadCYdAb37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j/pfsEAAADcAAAADwAAAAAAAAAAAAAAAACXAgAAZHJzL2Rvd25y&#10;ZXYueG1sUEsFBgAAAAAEAAQA9QAAAIUDAAAAAA==&#10;" fillcolor="#ffa615" strokecolor="#b68317" strokeweight="1pt"/>
                <v:rect id="Rectangle_x0020_269" o:spid="_x0000_s1112" style="position:absolute;left:95250;top:2181226;width:180340;height:151751;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c0zlxAAA&#10;ANwAAAAPAAAAZHJzL2Rvd25yZXYueG1sRI9Ba8JAFITvQv/D8gq96UYLQVNXEVGQ3qoePD6zr9lg&#10;9m3IPmPaX98tFHocZuYbZrkefKN66mId2MB0koEiLoOtuTJwPu3Hc1BRkC02gcnAF0VYr55GSyxs&#10;ePAH9UepVIJwLNCAE2kLrWPpyGOchJY4eZ+h8yhJdpW2HT4S3Dd6lmW59lhzWnDY0tZReTvevYFd&#10;bg/f7pLJ4n6++n76+r7Tkhvz8jxs3kAJDfIf/msfrIFZvoDfM+kI6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NM5cQAAADcAAAADwAAAAAAAAAAAAAAAACXAgAAZHJzL2Rv&#10;d25yZXYueG1sUEsFBgAAAAAEAAQA9QAAAIgDAAAAAA==&#10;" fillcolor="#ffa615" strokecolor="#b68317" strokeweight="1pt"/>
                <v:shape id="Isosceles_x0020_Triangle_x0020_270" o:spid="_x0000_s1113" type="#_x0000_t5" style="position:absolute;left:2638425;top:2219325;width:135227;height:76178;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jntxgAA&#10;ANwAAAAPAAAAZHJzL2Rvd25yZXYueG1sRI/BTsJAEIbvJrzDZki8GNhCtJrKQgiIGE8KwnnSHdtC&#10;d7bprrS8vXMw8Tj55//mm9mid7W6UBsqzwYm4wQUce5txYWBr/1m9AQqRGSLtWcycKUAi/ngZoaZ&#10;9R1/0mUXCyUQDhkaKGNsMq1DXpLDMPYNsWTfvnUYZWwLbVvsBO5qPU2SVDusWC6U2NCqpPy8+3Gi&#10;sf7oTy61h7S7eym2D+/H+7B5NeZ22C+fQUXq4//yX/vNGpg+ir48IwTQ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zjntxgAAANwAAAAPAAAAAAAAAAAAAAAAAJcCAABkcnMv&#10;ZG93bnJldi54bWxQSwUGAAAAAAQABAD1AAAAigMAAAAA&#10;" fillcolor="#ce8d07" strokecolor="#895e04" strokeweight="1pt"/>
                <v:shape id="Isosceles_x0020_Triangle_x0020_271" o:spid="_x0000_s1114" type="#_x0000_t5" style="position:absolute;left:109538;top:2224088;width:134620;height:75558;rotation:-9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sdvbxgAA&#10;ANwAAAAPAAAAZHJzL2Rvd25yZXYueG1sRI9Ba8JAFITvhf6H5RW8FN0YtJXoKqVglXqK1fsz+5qE&#10;Zt/G7NbE/PquIPQ4zMw3zGLVmUpcqHGlZQXjUQSCOLO65FzB4Ws9nIFwHlljZZkUXMnBavn4sMBE&#10;25ZTuux9LgKEXYIKCu/rREqXFWTQjWxNHLxv2xj0QTa51A22AW4qGUfRizRYclgosKb3grKf/a9R&#10;kB55+hlvDn2annv3vJudPs6TnVKDp+5tDsJT5//D9/ZWK4hfx3A7E46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sdvbxgAAANwAAAAPAAAAAAAAAAAAAAAAAJcCAABkcnMv&#10;ZG93bnJldi54bWxQSwUGAAAAAAQABAD1AAAAigMAAAAA&#10;" fillcolor="#ce8d07" strokecolor="#895e04" strokeweight="1pt"/>
                <v:rect id="Rectangle_x0020_272" o:spid="_x0000_s1115" style="position:absolute;left:2757488;top:2166938;width:188874;height:17203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6QXwgAA&#10;ANwAAAAPAAAAZHJzL2Rvd25yZXYueG1sRI/NisJAEITvC77D0IK3dWIQI9FRRFbwqHEve2sybX6n&#10;J2RmNb69Iwgei+r6qmu9HUwrbtS7yrKC2TQCQZxbXXGh4Pdy+F6CcB5ZY2uZFDzIwXYz+lpjqu2d&#10;z3TLfCEChF2KCkrvu1RKl5dk0E1tRxy8q+0N+iD7Quoe7wFuWhlH0UIarDg0lNjRvqS8yf5NeKOh&#10;8098mhdZ/ZB/yWy+THSdKzUZD7sVCE+D/xy/00etIE5ieI0JBJCb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LpBfCAAAA3AAAAA8AAAAAAAAAAAAAAAAAlwIAAGRycy9kb3du&#10;cmV2LnhtbFBLBQYAAAAABAAEAPUAAACGAwAAAAA=&#10;" fillcolor="#cd8c06 [2404]" strokecolor="#b68317" strokeweight="1pt"/>
                <v:shape id="Text_x0020_Box_x0020_273" o:spid="_x0000_s1116" type="#_x0000_t202" style="position:absolute;left:109538;top:2352675;width:2829291;height:447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xwwAA&#10;ANwAAAAPAAAAZHJzL2Rvd25yZXYueG1sRI9fa8JAEMTfC36HYwu+1UsVVKKnSKGlrxr/vC65NQnm&#10;9mJu1ein94RCH4eZ+Q0zX3auVldqQ+XZwOcgAUWce1txYWCbfX9MQQVBtlh7JgN3CrBc9N7mmFp/&#10;4zVdN1KoCOGQooFSpEm1DnlJDsPAN8TRO/rWoUTZFtq2eItwV+thkoy1w4rjQokNfZWUnzYXZ+Ao&#10;k/09o+znsX1cTudV2PFBdsb037vVDJRQJ//hv/avNTCcjOB1Jh4BvXg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JHwxwwAAANwAAAAPAAAAAAAAAAAAAAAAAJcCAABkcnMvZG93&#10;bnJldi54bWxQSwUGAAAAAAQABAD1AAAAhwMAAAAA&#10;" fillcolor="black [3213]" strokeweight=".5pt">
                  <v:textbox>
                    <w:txbxContent>
                      <w:p w14:paraId="51ED4289" w14:textId="37BE2D3F" w:rsidR="00170724" w:rsidRPr="00727BFF" w:rsidRDefault="00170724" w:rsidP="000B7B2C">
                        <w:pPr>
                          <w:rPr>
                            <w:ins w:id="964" w:author="Alex Lorimer" w:date="2016-01-19T20:30:00Z"/>
                            <w:color w:val="FFFFFF" w:themeColor="background1"/>
                            <w:rPrChange w:id="965" w:author="Alex Lorimer" w:date="2016-01-19T20:49:00Z">
                              <w:rPr>
                                <w:ins w:id="966" w:author="Alex Lorimer" w:date="2016-01-19T20:30:00Z"/>
                              </w:rPr>
                            </w:rPrChange>
                          </w:rPr>
                        </w:pPr>
                        <w:ins w:id="967" w:author="Alex Lorimer" w:date="2016-01-19T20:28:00Z">
                          <w:r>
                            <w:rPr>
                              <w:color w:val="FFFFFF" w:themeColor="background1"/>
                            </w:rPr>
                            <w:t>stingPicnicPe</w:t>
                          </w:r>
                        </w:ins>
                        <w:ins w:id="968" w:author="Alex Lorimer" w:date="2016-01-20T09:40:00Z">
                          <w:r>
                            <w:rPr>
                              <w:color w:val="FFFFFF" w:themeColor="background1"/>
                            </w:rPr>
                            <w:t>rson</w:t>
                          </w:r>
                        </w:ins>
                        <w:ins w:id="969" w:author="Alex Lorimer" w:date="2016-01-19T20:28:00Z">
                          <w:r>
                            <w:rPr>
                              <w:color w:val="FFFFFF" w:themeColor="background1"/>
                            </w:rPr>
                            <w:t>(</w:t>
                          </w:r>
                          <w:r w:rsidRPr="00727BFF">
                            <w:rPr>
                              <w:color w:val="FFFFFF" w:themeColor="background1"/>
                              <w:rPrChange w:id="970" w:author="Alex Lorimer" w:date="2016-01-19T20:49:00Z">
                                <w:rPr/>
                              </w:rPrChange>
                            </w:rPr>
                            <w:t>3</w:t>
                          </w:r>
                        </w:ins>
                        <w:ins w:id="971" w:author="Alex Lorimer" w:date="2016-01-19T20:30:00Z">
                          <w:r>
                            <w:rPr>
                              <w:color w:val="FFFFFF" w:themeColor="background1"/>
                            </w:rPr>
                            <w:t>2</w:t>
                          </w:r>
                        </w:ins>
                        <w:ins w:id="972" w:author="Alex Lorimer" w:date="2016-01-19T20:28:00Z">
                          <w:r w:rsidRPr="00727BFF">
                            <w:rPr>
                              <w:color w:val="FFFFFF" w:themeColor="background1"/>
                              <w:rPrChange w:id="973" w:author="Alex Lorimer" w:date="2016-01-19T20:49:00Z">
                                <w:rPr/>
                              </w:rPrChange>
                            </w:rPr>
                            <w:t xml:space="preserve">, </w:t>
                          </w:r>
                        </w:ins>
                        <w:ins w:id="974" w:author="Alex Lorimer" w:date="2016-01-19T20:30:00Z">
                          <w:r>
                            <w:rPr>
                              <w:color w:val="FFFFFF" w:themeColor="background1"/>
                            </w:rPr>
                            <w:t>12</w:t>
                          </w:r>
                        </w:ins>
                        <w:ins w:id="975" w:author="Alex Lorimer" w:date="2016-01-20T09:18:00Z">
                          <w:r>
                            <w:rPr>
                              <w:color w:val="FFFFFF" w:themeColor="background1"/>
                            </w:rPr>
                            <w:t>, NO_MERCY</w:t>
                          </w:r>
                        </w:ins>
                        <w:ins w:id="976" w:author="Alex Lorimer" w:date="2016-01-19T20:30:00Z">
                          <w:r w:rsidRPr="00727BFF">
                            <w:rPr>
                              <w:color w:val="FFFFFF" w:themeColor="background1"/>
                              <w:rPrChange w:id="977" w:author="Alex Lorimer" w:date="2016-01-19T20:49:00Z">
                                <w:rPr/>
                              </w:rPrChange>
                            </w:rPr>
                            <w:t>);</w:t>
                          </w:r>
                        </w:ins>
                      </w:p>
                      <w:p w14:paraId="161E52B2" w14:textId="30F9126D" w:rsidR="00170724" w:rsidRPr="00727BFF" w:rsidRDefault="00170724" w:rsidP="000B7B2C">
                        <w:pPr>
                          <w:rPr>
                            <w:color w:val="FFFFFF" w:themeColor="background1"/>
                            <w:rPrChange w:id="978" w:author="Alex Lorimer" w:date="2016-01-19T20:49:00Z">
                              <w:rPr/>
                            </w:rPrChange>
                          </w:rPr>
                        </w:pPr>
                        <w:ins w:id="979" w:author="Alex Lorimer" w:date="2016-01-20T09:17:00Z">
                          <w:r>
                            <w:rPr>
                              <w:color w:val="FFFFFF" w:themeColor="background1"/>
                            </w:rPr>
                            <w:t>collectFood();</w:t>
                          </w:r>
                        </w:ins>
                      </w:p>
                    </w:txbxContent>
                  </v:textbox>
                </v:shape>
                <v:shape id="Down_x0020_Arrow_x0020_274" o:spid="_x0000_s1117" type="#_x0000_t67" style="position:absolute;left:638175;top:1714500;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EoE6xgAA&#10;ANwAAAAPAAAAZHJzL2Rvd25yZXYueG1sRI9Ba8JAFITvgv9heUJvuqlU00ZXKaWiICLaKh4f2dck&#10;NPs2ZFeN/npXEDwOM/MNM542phQnql1hWcFrLwJBnFpdcKbg92fWfQfhPLLG0jIpuJCD6aTdGmOi&#10;7Zk3dNr6TAQIuwQV5N5XiZQuzcmg69mKOHh/tjbog6wzqWs8B7gpZT+KhtJgwWEhx4q+ckr/t0ej&#10;YHUd7I9rKr8Pu6uO50urq3j+odRLp/kcgfDU+Gf40V5oBf34De5nwhGQk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EoE6xgAAANwAAAAPAAAAAAAAAAAAAAAAAJcCAABkcnMv&#10;ZG93bnJldi54bWxQSwUGAAAAAAQABAD1AAAAigMAAAAA&#10;" adj="5141" fillcolor="#0d0d0d [3069]" strokecolor="white [3212]" strokeweight="1pt">
                  <v:shadow on="t" opacity="25559f" mv:blur="50800f" offset="0,4pt"/>
                </v:shape>
                <v:shape id="Isosceles_x0020_Triangle_x0020_275" o:spid="_x0000_s1118" type="#_x0000_t5" style="position:absolute;left:1738312;top:957263;width:45719;height:92011;rotation:-861094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t3N1xQAA&#10;ANwAAAAPAAAAZHJzL2Rvd25yZXYueG1sRI9Pa8JAFMTvgt9heYVepG4M+C91FbEIvSioufT2zL4m&#10;S7NvQ3Yb02/fFQSPw8z8hllteluLjlpvHCuYjBMQxIXThksF+WX/tgDhA7LG2jEp+CMPm/VwsMJM&#10;uxufqDuHUkQI+wwVVCE0mZS+qMiiH7uGOHrfrrUYomxLqVu8RbitZZokM2nRcFyosKFdRcXP+dcq&#10;2FmpzcV8dMe0vm6nh33+NVrmSr2+9Nt3EIH68Aw/2p9aQTqfwv1MPAJy/Q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3c3XFAAAA3AAAAA8AAAAAAAAAAAAAAAAAlwIAAGRycy9k&#10;b3ducmV2LnhtbFBLBQYAAAAABAAEAPUAAACJAwAAAAA=&#10;" fillcolor="#f8b323 [3204]" strokecolor="#a5a5a5 [2092]" strokeweight="1pt"/>
                <v:group id="Group_x0020_241" o:spid="_x0000_s1119" style="position:absolute;left:1690688;top:819150;width:323850;height:219054;rotation:3523819fd" coordsize="323850,219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po/TaxAAAANwAAAAP&#10;AAAAAAAAAAAAAAAAAKkCAABkcnMvZG93bnJldi54bWxQSwUGAAAAAAQABAD6AAAAmgMAAAAA&#10;">
                  <v:oval id="Oval_x0020_242" o:spid="_x0000_s1120" style="position:absolute;left:104775;width:114300;height:219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xXXxAAA&#10;ANwAAAAPAAAAZHJzL2Rvd25yZXYueG1sRI9Ra8IwFIXfB/6HcAXfZmqQMjqjiCiMOQZ29f3SXJti&#10;c1OaqN2/XwaDPR7OOd/hrDaj68SdhtB61rCYZyCIa29abjRUX4fnFxAhIhvsPJOGbwqwWU+eVlgY&#10;/+AT3cvYiAThUKAGG2NfSBlqSw7D3PfEybv4wWFMcmikGfCR4K6TKsty6bDltGCxp52l+lrenIYz&#10;fZ4/3pv9tjrmuTrYU3UsVab1bDpuX0FEGuN/+K/9ZjSopYLfM+kI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NsV18QAAADcAAAADwAAAAAAAAAAAAAAAACXAgAAZHJzL2Rv&#10;d25yZXYueG1sUEsFBgAAAAAEAAQA9QAAAIgDAAAAAA==&#10;" fillcolor="#fad17a [1940]" strokecolor="#885d04 [1604]" strokeweight="1pt">
                    <v:fill color2="#fde8bd [980]" colors="0 #fbd17b;11796f #fbd17b;23593f black;.5 #fcdd9c;41943f #fcdd9c;51446f black" focus="100%" type="gradient"/>
                  </v:oval>
                  <v:oval id="Oval_x0020_243" o:spid="_x0000_s1121" style="position:absolute;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lBExQAA&#10;ANwAAAAPAAAAZHJzL2Rvd25yZXYueG1sRI/dagIxFITvC32HcITe1az2R1mN0gpFRYT68wCHzXF3&#10;NTlZklTXtzeC0MthZr5hxtPWGnEmH2rHCnrdDARx4XTNpYL97ud1CCJEZI3GMSm4UoDp5PlpjLl2&#10;F97QeRtLkSAcclRQxdjkUoaiIouh6xri5B2ctxiT9KXUHi8Jbo3sZ9mntFhzWqiwoVlFxWn7ZxWs&#10;e9fB/Ps4NGb5sSqL39XJz2eZUi+d9msEIlIb/8OP9kIr6L+/wf1MOgJyc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0CUETFAAAA3AAAAA8AAAAAAAAAAAAAAAAAlwIAAGRycy9k&#10;b3ducmV2LnhtbFBLBQYAAAAABAAEAPUAAACJAwAAAAA=&#10;" fillcolor="#f2f2f2 [3052]" strokecolor="#885d04 [1604]" strokeweight="1pt">
                    <v:fill opacity="15677f"/>
                  </v:oval>
                  <v:oval id="Oval_x0020_244" o:spid="_x0000_s1122" style="position:absolute;left:161925;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68gwxAAA&#10;ANwAAAAPAAAAZHJzL2Rvd25yZXYueG1sRI/RagIxFETfBf8h3ELfalaxVVajqCBWRFDbD7hsrrtb&#10;k5slSXX9e1Mo+DjMzBlmOm+tEVfyoXasoN/LQBAXTtdcKvj+Wr+NQYSIrNE4JgV3CjCfdTtTzLW7&#10;8ZGup1iKBOGQo4IqxiaXMhQVWQw91xAn7+y8xZikL6X2eEtwa+Qgyz6kxZrTQoUNrSoqLqdfq2Df&#10;v482y5+xMdv3XVkcdhe/WWVKvb60iwmISG18hv/bn1rBYDiEvzPpCM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uvIMMQAAADcAAAADwAAAAAAAAAAAAAAAACXAgAAZHJzL2Rv&#10;d25yZXYueG1sUEsFBgAAAAAEAAQA9QAAAIgDAAAAAA==&#10;" fillcolor="#f2f2f2 [3052]" strokecolor="#885d04 [1604]" strokeweight="1pt">
                    <v:fill opacity="15677f"/>
                  </v:oval>
                </v:group>
                <v:oval id="Oval_x0020_276" o:spid="_x0000_s1123" style="position:absolute;left:1219200;top:1047750;width:80645;height:80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o5VxQAA&#10;ANwAAAAPAAAAZHJzL2Rvd25yZXYueG1sRI9BawIxFITvhf6H8IReimYVsbI1uxSx4KWitgePj+R1&#10;d3HzsiSpu+2vN4LQ4zAz3zCrcrCtuJAPjWMF00kGglg703Cl4OvzfbwEESKywdYxKfilAGXx+LDC&#10;3LieD3Q5xkokCIccFdQxdrmUQddkMUxcR5y8b+ctxiR9JY3HPsFtK2dZtpAWG04LNXa0rkmfjz9W&#10;wb7/yHa+DSeDh+1m86znQf+dlHoaDW+vICIN8T98b2+NgtnLAm5n0hGQ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6jlXFAAAA3AAAAA8AAAAAAAAAAAAAAAAAlwIAAGRycy9k&#10;b3ducmV2LnhtbFBLBQYAAAAABAAEAPUAAACJAwAAAAA=&#10;" fillcolor="#ffd28b [831]" strokecolor="#ffd28b [831]"/>
                <v:line id="Straight_x0020_Connector_x0020_277" o:spid="_x0000_s1124" style="position:absolute;flip:x;visibility:visible;mso-wrap-style:square" from="1247775,1123950" to="1252220,12528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1MFL8AAADcAAAADwAAAGRycy9kb3ducmV2LnhtbESPzQrCMBCE74LvEFbwpqke/KlGEVHQ&#10;k/jzAEuztsVmU5Jo69sbQfA4zMw3zHLdmkq8yPnSsoLRMAFBnFldcq7gdt0PZiB8QNZYWSYFb/Kw&#10;XnU7S0y1bfhMr0vIRYSwT1FBEUKdSumzggz6oa2Jo3e3zmCI0uVSO2wi3FRynCQTabDkuFBgTduC&#10;ssflaRTQ3J1m52p/MPNsV7qgH3lzvCnV77WbBYhAbfiHf+2DVjCeTuF7Jh4Bufo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c91MFL8AAADcAAAADwAAAAAAAAAAAAAAAACh&#10;AgAAZHJzL2Rvd25yZXYueG1sUEsFBgAAAAAEAAQA+QAAAI0DAAAAAA==&#10;" strokecolor="#f8b323 [3204]" strokeweight="2pt"/>
                <v:line id="Straight_x0020_Connector_x0020_278" o:spid="_x0000_s1125" style="position:absolute;visibility:visible;mso-wrap-style:square" from="1257300,1252538" to="1290955,13712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mLqcMAAADcAAAADwAAAGRycy9kb3ducmV2LnhtbERPz2vCMBS+C/sfwht4kTW1Aze6RtkE&#10;xR0UVt390bw1nc1LaWLt/vvlIHj8+H4Xq9G2YqDeN44VzJMUBHHldMO1gtNx8/QKwgdkja1jUvBH&#10;HlbLh0mBuXZX/qKhDLWIIexzVGBC6HIpfWXIok9cRxy5H9dbDBH2tdQ9XmO4bWWWpgtpseHYYLCj&#10;taHqXF6sgpk7fe/rz/nh93Jud8/Z9sMch1Gp6eP4/gYi0Bju4pt7pxVkL3FtPBOP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lZi6nDAAAA3AAAAA8AAAAAAAAAAAAA&#10;AAAAoQIAAGRycy9kb3ducmV2LnhtbFBLBQYAAAAABAAEAPkAAACRAwAAAAA=&#10;" strokecolor="#f8b323 [3204]" strokeweight="1pt"/>
                <v:line id="Straight_x0020_Connector_x0020_279" o:spid="_x0000_s1126" style="position:absolute;flip:x;visibility:visible;mso-wrap-style:square" from="1219200,1252538" to="1257300,1370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4FMMQAAADcAAAADwAAAGRycy9kb3ducmV2LnhtbESPT4vCMBTE7wt+h/AEL4umdlmt1SiL&#10;7ILszT94fiTPtti8lCardT+9EQSPw8z8hlmsOluLC7W+cqxgPEpAEGtnKi4UHPY/wwyED8gGa8ek&#10;4EYeVsve2wJz4668pcsuFCJC2OeooAyhyaX0uiSLfuQa4uidXGsxRNkW0rR4jXBbyzRJJtJixXGh&#10;xIbWJenz7s8q+KXP9HRMb+/ZN5qPzJ61/p9kSg363dccRKAuvMLP9sYoSKczeJyJR0A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vgUwxAAAANwAAAAPAAAAAAAAAAAA&#10;AAAAAKECAABkcnMvZG93bnJldi54bWxQSwUGAAAAAAQABAD5AAAAkgMAAAAA&#10;" strokecolor="#f8b323 [3204]" strokeweight="1pt"/>
                <v:line id="Straight_x0020_Connector_x0020_280" o:spid="_x0000_s1127" style="position:absolute;visibility:visible;mso-wrap-style:square" from="1195388,1123950" to="1256268,11610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vr3iMMAAADcAAAADwAAAGRycy9kb3ducmV2LnhtbERPz2vCMBS+C/sfwhvsIjO1gpTOKNtA&#10;0cME2+7+aN6azualNLF2//1yGOz48f3e7CbbiZEG3zpWsFwkIIhrp1tuFFTl/jkD4QOyxs4xKfgh&#10;D7vtw2yDuXZ3vtBYhEbEEPY5KjAh9LmUvjZk0S9cTxy5LzdYDBEOjdQD3mO47WSaJGtpseXYYLCn&#10;d0P1tbhZBXNXfX40p+X5+3btjqv08GbKcVLq6XF6fQERaAr/4j/3UStIszg/nolHQG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L694jDAAAA3AAAAA8AAAAAAAAAAAAA&#10;AAAAoQIAAGRycy9kb3ducmV2LnhtbFBLBQYAAAAABAAEAPkAAACRAwAAAAA=&#10;" strokecolor="#f8b323 [3204]" strokeweight="1pt"/>
                <v:line id="Straight_x0020_Connector_x0020_281" o:spid="_x0000_s1128" style="position:absolute;flip:y;visibility:visible;mso-wrap-style:square" from="1262063,1143000" to="1328251,11766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15EcMAAADcAAAADwAAAGRycy9kb3ducmV2LnhtbESPQWsCMRSE7wX/Q3iCl6JZt1TCahQR&#10;BemtKp4fyXN3cfOybKKu/vqmUOhxmJlvmMWqd424UxdqzxqmkwwEsfG25lLD6bgbKxAhIltsPJOG&#10;JwVYLQdvCyysf/A33Q+xFAnCoUANVYxtIWUwFTkME98SJ+/iO4cxya6UtsNHgrtG5lk2kw5rTgsV&#10;trSpyFwPN6fhiz7zyzl/vqst2g/lrsa8Zkrr0bBfz0FE6uN/+K+9txpyNYXfM+kIyOU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sdeRHDAAAA3AAAAA8AAAAAAAAAAAAA&#10;AAAAoQIAAGRycy9kb3ducmV2LnhtbFBLBQYAAAAABAAEAPkAAACRAwAAAAA=&#10;" strokecolor="#f8b323 [3204]" strokeweight="1pt"/>
                <v:oval id="Oval_x0020_283" o:spid="_x0000_s1129" style="position:absolute;left:1343025;top:1414463;width:90488;height:568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8LtywgAA&#10;ANwAAAAPAAAAZHJzL2Rvd25yZXYueG1sRI9bi8IwFITfhf0P4Sz4pqkXvNRGWRZ28VFbf8ChOb1g&#10;c1KarLb7640g+DjMzDdMcuhNI27Uudqygtk0AkGcW11zqeCS/Uw2IJxH1thYJgUDOTjsP0YJxtre&#10;+Uy31JciQNjFqKDyvo2ldHlFBt3UtsTBK2xn0AfZlVJ3eA9w08h5FK2kwZrDQoUtfVeUX9M/oyBH&#10;vSxt8Wu2w7A+Sa6zKD39KzX+7L92IDz1/h1+tY9awXyzgOeZcAT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wu3LCAAAA3AAAAA8AAAAAAAAAAAAAAAAAlwIAAGRycy9kb3du&#10;cmV2LnhtbFBLBQYAAAAABAAEAPUAAACGAwAAAAA=&#10;" fillcolor="#00b0f0" strokecolor="#fdefd2 [660]" strokeweight="1pt"/>
                <w10:wrap type="square"/>
              </v:group>
            </w:pict>
          </mc:Fallback>
        </mc:AlternateContent>
      </w:r>
      <w:r w:rsidR="00B56F68">
        <w:rPr>
          <w:rFonts w:ascii="Calibri" w:eastAsia="Calibri" w:hAnsi="Calibri" w:cs="Calibri"/>
          <w:color w:val="000000" w:themeColor="text1"/>
        </w:rPr>
        <w:t>During our discussion of the Bee concept at the end of the focus group, it became apparent that we could incorporate many elements of the pupils</w:t>
      </w:r>
      <w:r w:rsidR="0017758E">
        <w:rPr>
          <w:rFonts w:ascii="Calibri" w:eastAsia="Calibri" w:hAnsi="Calibri" w:cs="Calibri"/>
          <w:color w:val="000000" w:themeColor="text1"/>
        </w:rPr>
        <w:t>’</w:t>
      </w:r>
      <w:r w:rsidR="00B56F68">
        <w:rPr>
          <w:rFonts w:ascii="Calibri" w:eastAsia="Calibri" w:hAnsi="Calibri" w:cs="Calibri"/>
          <w:color w:val="000000" w:themeColor="text1"/>
        </w:rPr>
        <w:t xml:space="preserve"> ideas into this concept, while effectively responding to the advice of the Head of IT at the school, in terms of game depth and responsiveness. Giving players control </w:t>
      </w:r>
      <w:r w:rsidR="009F30E8">
        <w:rPr>
          <w:rFonts w:ascii="Calibri" w:eastAsia="Calibri" w:hAnsi="Calibri" w:cs="Calibri"/>
          <w:color w:val="000000" w:themeColor="text1"/>
        </w:rPr>
        <w:t>over</w:t>
      </w:r>
      <w:r w:rsidR="00B56F68">
        <w:rPr>
          <w:rFonts w:ascii="Calibri" w:eastAsia="Calibri" w:hAnsi="Calibri" w:cs="Calibri"/>
          <w:color w:val="000000" w:themeColor="text1"/>
        </w:rPr>
        <w:t xml:space="preserve"> a large colony, where simple instructions will have wide ramifications</w:t>
      </w:r>
      <w:r w:rsidR="0017758E">
        <w:rPr>
          <w:rFonts w:ascii="Calibri" w:eastAsia="Calibri" w:hAnsi="Calibri" w:cs="Calibri"/>
          <w:color w:val="000000" w:themeColor="text1"/>
        </w:rPr>
        <w:t>,</w:t>
      </w:r>
      <w:r w:rsidR="00B56F68">
        <w:rPr>
          <w:rFonts w:ascii="Calibri" w:eastAsia="Calibri" w:hAnsi="Calibri" w:cs="Calibri"/>
          <w:color w:val="000000" w:themeColor="text1"/>
        </w:rPr>
        <w:t xml:space="preserve"> means that the player will be able to identify the results of their actions quickly. With a clever arrangement of instruction</w:t>
      </w:r>
      <w:r w:rsidR="00F3533D">
        <w:rPr>
          <w:rFonts w:ascii="Calibri" w:eastAsia="Calibri" w:hAnsi="Calibri" w:cs="Calibri"/>
          <w:color w:val="000000" w:themeColor="text1"/>
        </w:rPr>
        <w:t>s</w:t>
      </w:r>
      <w:r w:rsidR="00B56F68">
        <w:rPr>
          <w:rFonts w:ascii="Calibri" w:eastAsia="Calibri" w:hAnsi="Calibri" w:cs="Calibri"/>
          <w:color w:val="000000" w:themeColor="text1"/>
        </w:rPr>
        <w:t>, sophisticate swarm behaviors could be achieved, giving enough depth to allow more experienced individuals to explore and have fun.</w:t>
      </w:r>
    </w:p>
    <w:p w14:paraId="3D069C16" w14:textId="3087D634" w:rsidR="0017758E" w:rsidRDefault="007948A5" w:rsidP="00CB71FA">
      <w:pPr>
        <w:jc w:val="both"/>
        <w:rPr>
          <w:rFonts w:ascii="Calibri" w:eastAsia="Calibri" w:hAnsi="Calibri" w:cs="Calibri"/>
          <w:color w:val="000000" w:themeColor="text1"/>
        </w:rPr>
      </w:pPr>
      <w:del w:id="980" w:author="Alex Lorimer" w:date="2016-01-20T09:19:00Z">
        <w:r w:rsidDel="007948A5">
          <w:rPr>
            <w:rFonts w:ascii="Calibri" w:eastAsia="Calibri" w:hAnsi="Calibri" w:cs="Calibri"/>
            <w:noProof/>
            <w:color w:val="000000" w:themeColor="text1"/>
            <w:lang w:eastAsia="ja-JP"/>
            <w:rPrChange w:id="981" w:author="Unknown">
              <w:rPr>
                <w:noProof/>
                <w:lang w:eastAsia="ja-JP"/>
              </w:rPr>
            </w:rPrChange>
          </w:rPr>
          <mc:AlternateContent>
            <mc:Choice Requires="wpg">
              <w:drawing>
                <wp:anchor distT="0" distB="0" distL="114300" distR="114300" simplePos="0" relativeHeight="251639838" behindDoc="0" locked="0" layoutInCell="1" allowOverlap="1" wp14:anchorId="7F1110F9" wp14:editId="229A37BA">
                  <wp:simplePos x="0" y="0"/>
                  <wp:positionH relativeFrom="column">
                    <wp:posOffset>666684</wp:posOffset>
                  </wp:positionH>
                  <wp:positionV relativeFrom="paragraph">
                    <wp:posOffset>533400</wp:posOffset>
                  </wp:positionV>
                  <wp:extent cx="347333" cy="375941"/>
                  <wp:effectExtent l="0" t="0" r="15240" b="5080"/>
                  <wp:wrapSquare wrapText="bothSides"/>
                  <wp:docPr id="246" name="Group 246"/>
                  <wp:cNvGraphicFramePr/>
                  <a:graphic xmlns:a="http://schemas.openxmlformats.org/drawingml/2006/main">
                    <a:graphicData uri="http://schemas.microsoft.com/office/word/2010/wordprocessingGroup">
                      <wpg:wgp>
                        <wpg:cNvGrpSpPr/>
                        <wpg:grpSpPr>
                          <a:xfrm>
                            <a:off x="0" y="0"/>
                            <a:ext cx="347333" cy="375941"/>
                            <a:chOff x="0" y="0"/>
                            <a:chExt cx="347366" cy="375941"/>
                          </a:xfrm>
                        </wpg:grpSpPr>
                        <wpg:grpSp>
                          <wpg:cNvPr id="247" name="Group 247"/>
                          <wpg:cNvGrpSpPr/>
                          <wpg:grpSpPr>
                            <a:xfrm>
                              <a:off x="0" y="0"/>
                              <a:ext cx="347366" cy="375941"/>
                              <a:chOff x="0" y="0"/>
                              <a:chExt cx="347366" cy="375941"/>
                            </a:xfrm>
                          </wpg:grpSpPr>
                          <wpg:grpSp>
                            <wpg:cNvPr id="248" name="Group 248"/>
                            <wpg:cNvGrpSpPr/>
                            <wpg:grpSpPr>
                              <a:xfrm>
                                <a:off x="0" y="0"/>
                                <a:ext cx="347366" cy="356891"/>
                                <a:chOff x="0" y="0"/>
                                <a:chExt cx="347366" cy="356891"/>
                              </a:xfrm>
                            </wpg:grpSpPr>
                            <wps:wsp>
                              <wps:cNvPr id="249" name="Oval 249"/>
                              <wps:cNvSpPr/>
                              <wps:spPr>
                                <a:xfrm>
                                  <a:off x="145108" y="0"/>
                                  <a:ext cx="57150" cy="175916"/>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Oval 250"/>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Oval 251"/>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Oval 252"/>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3" name="Group 253"/>
                            <wpg:cNvGrpSpPr/>
                            <wpg:grpSpPr>
                              <a:xfrm rot="2697860">
                                <a:off x="0" y="19050"/>
                                <a:ext cx="347366" cy="356891"/>
                                <a:chOff x="0" y="0"/>
                                <a:chExt cx="347366" cy="356891"/>
                              </a:xfrm>
                            </wpg:grpSpPr>
                            <wps:wsp>
                              <wps:cNvPr id="254" name="Oval 254"/>
                              <wps:cNvSpPr/>
                              <wps:spPr>
                                <a:xfrm>
                                  <a:off x="145108" y="0"/>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Oval 255"/>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Oval 256"/>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Oval 257"/>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58" name="Oval 258"/>
                          <wps:cNvSpPr/>
                          <wps:spPr>
                            <a:xfrm>
                              <a:off x="123825" y="133350"/>
                              <a:ext cx="104775" cy="104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D6CE6F" id="Group 246" o:spid="_x0000_s1026" style="position:absolute;margin-left:52.5pt;margin-top:42pt;width:27.35pt;height:29.6pt;z-index:251639838" coordsize="347366,375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">
                  <v:group id="Group 247" o:spid="_x0000_s1027" style="position:absolute;width:347366;height:375941" coordsize="347366,375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group id="Group 248" o:spid="_x0000_s1028" style="position:absolute;width:347366;height:356891" coordsize="347366,3568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oval id="Oval 249" o:spid="_x0000_s1029" style="position:absolute;left:145108;width:57150;height:175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E/b4A&#10;AADcAAAADwAAAGRycy9kb3ducmV2LnhtbESPwQrCMBBE74L/EFbwpqkiotUoIgherR70tjZrW9ps&#10;ShNt/XsjCB6HmXnDrLedqcSLGldYVjAZRyCIU6sLzhRczofRAoTzyBory6TgTQ62m35vjbG2LZ/o&#10;lfhMBAi7GBXk3texlC7NyaAb25o4eA/bGPRBNpnUDbYBbio5jaK5NFhwWMixpn1OaZk8jQJ/dwui&#10;y5UfXZm1yaS8tceoVmo46HYrEJ46/w//2ketYDpbwvdMOAJ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chBP2+AAAA3AAAAA8AAAAAAAAAAAAAAAAAmAIAAGRycy9kb3ducmV2&#10;LnhtbFBLBQYAAAAABAAEAPUAAACDAwAAAAA=&#10;" fillcolor="#00b0f0" strokecolor="#885d04 [1604]" strokeweight="1pt" insetpen="t"/>
                      <v:oval id="Oval 250" o:spid="_x0000_s1030" style="position:absolute;left:145108;top:180975;width:57150;height:175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mGcEA&#10;AADcAAAADwAAAGRycy9kb3ducmV2LnhtbERPz2vCMBS+D/wfwhvsNlM7nK4aRQRh0IurgtdH89bW&#10;NS8lSW3335uD4PHj+73ejqYVN3K+saxgNk1AEJdWN1wpOJ8O70sQPiBrbC2Tgn/ysN1MXtaYaTvw&#10;D92KUIkYwj5DBXUIXSalL2sy6Ke2I47cr3UGQ4SuktrhEMNNK9Mk+ZQGG44NNXa0r6n8K3qjoO9z&#10;/ZVWQ1gcZ9f8Y35xl/OQK/X2Ou5WIAKN4Sl+uL+1gnQe58cz8Qj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LphnBAAAA3AAAAA8AAAAAAAAAAAAAAAAAmAIAAGRycy9kb3du&#10;cmV2LnhtbFBLBQYAAAAABAAEAPUAAACGAwAAAAA=&#10;" fillcolor="#00b0f0" strokecolor="#b68317" strokeweight="1pt" insetpen="t"/>
                      <v:oval id="Oval 251" o:spid="_x0000_s1031" style="position:absolute;left:230833;top:85725;width:57150;height:1759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wyT8gA&#10;AADcAAAADwAAAGRycy9kb3ducmV2LnhtbESPT2sCMRTE74LfIbyCF9GsQlu7NYqIRelB/Hdob6+b&#10;5+7q5mVNUt1+e1Mo9DjMzG+Y8bQxlbiS86VlBYN+AoI4s7rkXMFh/9YbgfABWWNlmRT8kIfppN0a&#10;Y6rtjbd03YVcRAj7FBUUIdSplD4ryKDv25o4ekfrDIYoXS61w1uEm0oOk+RJGiw5LhRY07yg7Lz7&#10;Ngo2Xy/Ps8vncflhFnoxcrL7vjqtleo8NLNXEIGa8B/+a6+0guHjAH7PxCMgJ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7DJPyAAAANwAAAAPAAAAAAAAAAAAAAAAAJgCAABk&#10;cnMvZG93bnJldi54bWxQSwUGAAAAAAQABAD1AAAAjQMAAAAA&#10;" fillcolor="#00b0f0" strokecolor="#b68317" strokeweight="1pt" insetpen="t"/>
                      <v:oval id="Oval 252" o:spid="_x0000_s1032" style="position:absolute;left:59383;top:85725;width:57150;height:1759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6sOMgA&#10;AADcAAAADwAAAGRycy9kb3ducmV2LnhtbESPQWsCMRSE74X+h/AKXopmu9DWrkaRoig9SKs96O25&#10;ee6ubl7WJNX135tCocdhZr5hhuPW1OJMzleWFTz1EhDEudUVFwq+17NuH4QPyBpry6TgSh7Go/u7&#10;IWbaXviLzqtQiAhhn6GCMoQmk9LnJRn0PdsQR29vncEQpSukdniJcFPLNElepMGK40KJDb2XlB9X&#10;P0bB5+7tdXLa7ucbM9XTvpOPH4vDUqnOQzsZgAjUhv/wX3uhFaTPKfyeiUdAj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Pqw4yAAAANwAAAAPAAAAAAAAAAAAAAAAAJgCAABk&#10;cnMvZG93bnJldi54bWxQSwUGAAAAAAQABAD1AAAAjQMAAAAA&#10;" fillcolor="#00b0f0" strokecolor="#b68317" strokeweight="1pt" insetpen="t"/>
                    </v:group>
                    <v:group id="Group 253" o:spid="_x0000_s1033" style="position:absolute;top:19050;width:347366;height:356891;rotation:2946783fd" coordsize="347366,3568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u61RLFAAAA3AAA&#10;AA8AAAAAAAAAAAAAAAAAqgIAAGRycy9kb3ducmV2LnhtbFBLBQYAAAAABAAEAPoAAACcAwAAAAA=&#10;">
                      <v:oval id="Oval 254" o:spid="_x0000_s1034" style="position:absolute;left:145108;width:57150;height:175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gGsUA&#10;AADcAAAADwAAAGRycy9kb3ducmV2LnhtbESPS2vDMBCE74H8B7GF3ho5TvNyo4QQKBR8aR6Q62Jt&#10;bLfWykhy7P77qlDIcZiZb5jNbjCNuJPztWUF00kCgriwuuZSweX8/rIC4QOyxsYyKfghD7vteLTB&#10;TNuej3Q/hVJECPsMFVQhtJmUvqjIoJ/Yljh6N+sMhihdKbXDPsJNI9MkWUiDNceFCls6VFR8nzqj&#10;oOtyvU7LPiw/p1/5bH5110ufK/X8NOzfQAQawiP83/7QCtL5K/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8KAaxQAAANwAAAAPAAAAAAAAAAAAAAAAAJgCAABkcnMv&#10;ZG93bnJldi54bWxQSwUGAAAAAAQABAD1AAAAigMAAAAA&#10;" fillcolor="#00b0f0" strokecolor="#b68317" strokeweight="1pt" insetpen="t"/>
                      <v:oval id="Oval 255" o:spid="_x0000_s1035" style="position:absolute;left:145108;top:180975;width:57150;height:175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wFgcUA&#10;AADcAAAADwAAAGRycy9kb3ducmV2LnhtbESPT2vCQBTE7wW/w/IEb3VjJP2TuooIgpBLawWvj+xr&#10;Es2+DbsbE7+9Wyj0OMzMb5jVZjStuJHzjWUFi3kCgri0uuFKwel7//wGwgdkja1lUnAnD5v15GmF&#10;ubYDf9HtGCoRIexzVFCH0OVS+rImg35uO+Lo/VhnMETpKqkdDhFuWpkmyYs02HBcqLGjXU3l9dgb&#10;BX1f6Pe0GsLr5+JSLLOzO5+GQqnZdNx+gAg0hv/wX/ugFaRZBr9n4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AWBxQAAANwAAAAPAAAAAAAAAAAAAAAAAJgCAABkcnMv&#10;ZG93bnJldi54bWxQSwUGAAAAAAQABAD1AAAAigMAAAAA&#10;" fillcolor="#00b0f0" strokecolor="#b68317" strokeweight="1pt" insetpen="t"/>
                      <v:oval id="Oval 256" o:spid="_x0000_s1036" style="position:absolute;left:230833;top:85725;width:57150;height:1759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WqO8cA&#10;AADcAAAADwAAAGRycy9kb3ducmV2LnhtbESPQWsCMRSE7wX/Q3hCL6VmFap2NYoUS8WDWPVQb8/N&#10;c3d187JNUt3++6YgeBxm5htmPG1MJS7kfGlZQbeTgCDOrC45V7Dbvj8PQfiArLGyTAp+ycN00noY&#10;Y6rtlT/psgm5iBD2KSooQqhTKX1WkEHfsTVx9I7WGQxRulxqh9cIN5XsJUlfGiw5LhRY01tB2Xnz&#10;YxSsD6+D2ff++PFl5no+dPJpuTitlHpsN7MRiEBNuIdv7YVW0Hvpw/+ZeATk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FqjvHAAAA3AAAAA8AAAAAAAAAAAAAAAAAmAIAAGRy&#10;cy9kb3ducmV2LnhtbFBLBQYAAAAABAAEAPUAAACMAwAAAAA=&#10;" fillcolor="#00b0f0" strokecolor="#b68317" strokeweight="1pt" insetpen="t"/>
                      <v:oval id="Oval 257" o:spid="_x0000_s1037" style="position:absolute;left:59383;top:85725;width:57150;height:1759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PoMgA&#10;AADcAAAADwAAAGRycy9kb3ducmV2LnhtbESPT2sCMRTE7wW/Q3gFL6VmFfzTrVFEFMVDaW0P7e11&#10;89xd3bysSdT125uC0OMwM79hxtPGVOJMzpeWFXQ7CQjizOqScwVfn8vnEQgfkDVWlknBlTxMJ62H&#10;MabaXviDztuQiwhhn6KCIoQ6ldJnBRn0HVsTR29nncEQpculdniJcFPJXpIMpMGS40KBNc0Lyg7b&#10;k1Hw/vsynB1/dqtvs9CLkZNPm/X+Tan2YzN7BRGoCf/he3utFfT6Q/g7E4+An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SQ+gyAAAANwAAAAPAAAAAAAAAAAAAAAAAJgCAABk&#10;cnMvZG93bnJldi54bWxQSwUGAAAAAAQABAD1AAAAjQMAAAAA&#10;" fillcolor="#00b0f0" strokecolor="#b68317" strokeweight="1pt" insetpen="t"/>
                    </v:group>
                  </v:group>
                  <v:oval id="Oval 258" o:spid="_x0000_s1038" style="position:absolute;left:123825;top:133350;width:104775;height:104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InMAA&#10;AADcAAAADwAAAGRycy9kb3ducmV2LnhtbERPzYrCMBC+L/gOYQRva6pSXbpGUVEQXAR1H2BoZttq&#10;MylNrPHtzUHY48f3P18GU4uOWldZVjAaJiCIc6srLhT8XnafXyCcR9ZYWyYFT3KwXPQ+5php++AT&#10;dWdfiBjCLkMFpfdNJqXLSzLohrYhjtyfbQ36CNtC6hYfMdzUcpwkU2mw4thQYkObkvLb+W4UhEPq&#10;rh6nP7Pjtgu0X09SZyZKDfph9Q3CU/D/4rd7rxWM07g2nolH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eInMAAAADcAAAADwAAAAAAAAAAAAAAAACYAgAAZHJzL2Rvd25y&#10;ZXYueG1sUEsFBgAAAAAEAAQA9QAAAIUDAAAAAA==&#10;" fillcolor="yellow" strokecolor="#885d04 [1604]" strokeweight="1pt" insetpen="t"/>
                  <w10:wrap type="square"/>
                </v:group>
              </w:pict>
            </mc:Fallback>
          </mc:AlternateContent>
        </w:r>
      </w:del>
      <w:del w:id="982" w:author="Alex Lorimer" w:date="2016-01-20T10:44:00Z">
        <w:r w:rsidR="000B7B2C" w:rsidDel="00B57814">
          <w:rPr>
            <w:rFonts w:ascii="Calibri" w:eastAsia="Calibri" w:hAnsi="Calibri" w:cs="Calibri"/>
            <w:noProof/>
            <w:color w:val="000000" w:themeColor="text1"/>
            <w:lang w:eastAsia="ja-JP"/>
            <w:rPrChange w:id="983" w:author="Unknown">
              <w:rPr>
                <w:noProof/>
                <w:lang w:eastAsia="ja-JP"/>
              </w:rPr>
            </w:rPrChange>
          </w:rPr>
          <mc:AlternateContent>
            <mc:Choice Requires="wps">
              <w:drawing>
                <wp:anchor distT="0" distB="0" distL="114300" distR="114300" simplePos="0" relativeHeight="251630622" behindDoc="0" locked="0" layoutInCell="1" allowOverlap="1" wp14:anchorId="71058225" wp14:editId="663148CD">
                  <wp:simplePos x="0" y="0"/>
                  <wp:positionH relativeFrom="column">
                    <wp:posOffset>4459506</wp:posOffset>
                  </wp:positionH>
                  <wp:positionV relativeFrom="paragraph">
                    <wp:posOffset>1695449</wp:posOffset>
                  </wp:positionV>
                  <wp:extent cx="158114" cy="189865"/>
                  <wp:effectExtent l="57150" t="0" r="52070" b="133985"/>
                  <wp:wrapSquare wrapText="bothSides"/>
                  <wp:docPr id="229" name="Down Arrow 229"/>
                  <wp:cNvGraphicFramePr/>
                  <a:graphic xmlns:a="http://schemas.openxmlformats.org/drawingml/2006/main">
                    <a:graphicData uri="http://schemas.microsoft.com/office/word/2010/wordprocessingShape">
                      <wps:wsp>
                        <wps:cNvSpPr/>
                        <wps:spPr>
                          <a:xfrm rot="8482364">
                            <a:off x="0" y="0"/>
                            <a:ext cx="158114" cy="189865"/>
                          </a:xfrm>
                          <a:prstGeom prst="downArrow">
                            <a:avLst>
                              <a:gd name="adj1" fmla="val 50000"/>
                              <a:gd name="adj2" fmla="val 91502"/>
                            </a:avLst>
                          </a:prstGeom>
                          <a:solidFill>
                            <a:schemeClr val="tx1">
                              <a:lumMod val="95000"/>
                              <a:lumOff val="5000"/>
                            </a:schemeClr>
                          </a:solidFill>
                          <a:ln w="12700" cap="flat" cmpd="sng" algn="in">
                            <a:solidFill>
                              <a:schemeClr val="bg1"/>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BFAA90" id="Down Arrow 229" o:spid="_x0000_s1026" type="#_x0000_t67" style="position:absolute;margin-left:351.15pt;margin-top:133.5pt;width:12.45pt;height:14.95pt;rotation:9265003fd;z-index:2516306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" adj="5141" fillcolor="#0d0d0d [3069]" strokecolor="white [3212]" strokeweight="1pt" insetpen="t">
                  <v:shadow on="t" color="black" opacity="25559f" offset="0,4pt"/>
                  <w10:wrap type="square"/>
                </v:shape>
              </w:pict>
            </mc:Fallback>
          </mc:AlternateContent>
        </w:r>
      </w:del>
      <w:del w:id="984" w:author="Alex Lorimer" w:date="2016-01-20T09:15:00Z">
        <w:r w:rsidR="000B7B2C" w:rsidDel="000B7B2C">
          <w:rPr>
            <w:rFonts w:ascii="Calibri" w:eastAsia="Calibri" w:hAnsi="Calibri" w:cs="Calibri"/>
            <w:noProof/>
            <w:color w:val="000000" w:themeColor="text1"/>
            <w:lang w:eastAsia="ja-JP"/>
            <w:rPrChange w:id="985" w:author="Unknown">
              <w:rPr>
                <w:noProof/>
                <w:lang w:eastAsia="ja-JP"/>
              </w:rPr>
            </w:rPrChange>
          </w:rPr>
          <mc:AlternateContent>
            <mc:Choice Requires="wpg">
              <w:drawing>
                <wp:anchor distT="0" distB="0" distL="114300" distR="114300" simplePos="0" relativeHeight="251629598" behindDoc="0" locked="0" layoutInCell="1" allowOverlap="1" wp14:anchorId="7791F0B6" wp14:editId="119B2281">
                  <wp:simplePos x="0" y="0"/>
                  <wp:positionH relativeFrom="column">
                    <wp:posOffset>3076575</wp:posOffset>
                  </wp:positionH>
                  <wp:positionV relativeFrom="paragraph">
                    <wp:posOffset>114300</wp:posOffset>
                  </wp:positionV>
                  <wp:extent cx="2840355" cy="2752725"/>
                  <wp:effectExtent l="0" t="0" r="17145" b="28575"/>
                  <wp:wrapSquare wrapText="bothSides"/>
                  <wp:docPr id="194" name="Group 194"/>
                  <wp:cNvGraphicFramePr/>
                  <a:graphic xmlns:a="http://schemas.openxmlformats.org/drawingml/2006/main">
                    <a:graphicData uri="http://schemas.microsoft.com/office/word/2010/wordprocessingGroup">
                      <wpg:wgp>
                        <wpg:cNvGrpSpPr/>
                        <wpg:grpSpPr>
                          <a:xfrm>
                            <a:off x="0" y="0"/>
                            <a:ext cx="2840355" cy="2752725"/>
                            <a:chOff x="107315" y="47625"/>
                            <a:chExt cx="2840636" cy="2752725"/>
                          </a:xfrm>
                        </wpg:grpSpPr>
                        <wpg:grpSp>
                          <wpg:cNvPr id="196" name="Group 196"/>
                          <wpg:cNvGrpSpPr/>
                          <wpg:grpSpPr>
                            <a:xfrm rot="17485692">
                              <a:off x="1690688" y="819150"/>
                              <a:ext cx="323850" cy="219075"/>
                              <a:chOff x="0" y="0"/>
                              <a:chExt cx="323850" cy="219075"/>
                            </a:xfrm>
                          </wpg:grpSpPr>
                          <wps:wsp>
                            <wps:cNvPr id="197" name="Oval 197"/>
                            <wps:cNvSpPr/>
                            <wps:spPr>
                              <a:xfrm>
                                <a:off x="104775" y="0"/>
                                <a:ext cx="114300" cy="219075"/>
                              </a:xfrm>
                              <a:prstGeom prst="ellipse">
                                <a:avLst/>
                              </a:prstGeom>
                              <a:gradFill>
                                <a:gsLst>
                                  <a:gs pos="78500">
                                    <a:schemeClr val="tx1"/>
                                  </a:gs>
                                  <a:gs pos="64000">
                                    <a:schemeClr val="accent1">
                                      <a:lumMod val="45000"/>
                                      <a:lumOff val="55000"/>
                                    </a:schemeClr>
                                  </a:gs>
                                  <a:gs pos="50000">
                                    <a:srgbClr val="FCDD9C"/>
                                  </a:gs>
                                  <a:gs pos="18000">
                                    <a:schemeClr val="accent1">
                                      <a:lumMod val="60000"/>
                                      <a:lumOff val="40000"/>
                                    </a:schemeClr>
                                  </a:gs>
                                  <a:gs pos="36000">
                                    <a:schemeClr val="tx1"/>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Oval 198"/>
                            <wps:cNvSpPr/>
                            <wps:spPr>
                              <a:xfrm>
                                <a:off x="0"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Oval 199"/>
                            <wps:cNvSpPr/>
                            <wps:spPr>
                              <a:xfrm>
                                <a:off x="161925"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0" name="Elbow Connector 200"/>
                          <wps:cNvCnPr/>
                          <wps:spPr>
                            <a:xfrm>
                              <a:off x="1943100" y="904875"/>
                              <a:ext cx="898246" cy="816742"/>
                            </a:xfrm>
                            <a:prstGeom prst="bentConnector3">
                              <a:avLst>
                                <a:gd name="adj1" fmla="val 4288"/>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214" name="Group 214"/>
                          <wpg:cNvGrpSpPr/>
                          <wpg:grpSpPr>
                            <a:xfrm>
                              <a:off x="2762250" y="47625"/>
                              <a:ext cx="185701" cy="2123633"/>
                              <a:chOff x="0" y="0"/>
                              <a:chExt cx="185738" cy="2124075"/>
                            </a:xfrm>
                          </wpg:grpSpPr>
                          <wps:wsp>
                            <wps:cNvPr id="215" name="Rectangle 215"/>
                            <wps:cNvSpPr/>
                            <wps:spPr>
                              <a:xfrm>
                                <a:off x="0" y="0"/>
                                <a:ext cx="180975" cy="212407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0" y="304800"/>
                                <a:ext cx="1809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952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4763" y="197167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Isosceles Triangle 219"/>
                            <wps:cNvSpPr/>
                            <wps:spPr>
                              <a:xfrm>
                                <a:off x="23813" y="38100"/>
                                <a:ext cx="135731"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Isosceles Triangle 220"/>
                            <wps:cNvSpPr/>
                            <wps:spPr>
                              <a:xfrm flipV="1">
                                <a:off x="33338" y="2019300"/>
                                <a:ext cx="13525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1" name="Rectangle 221"/>
                          <wps:cNvSpPr/>
                          <wps:spPr>
                            <a:xfrm rot="5400000">
                              <a:off x="1295400" y="976313"/>
                              <a:ext cx="180340" cy="2556510"/>
                            </a:xfrm>
                            <a:prstGeom prst="rect">
                              <a:avLst/>
                            </a:prstGeom>
                            <a:solidFill>
                              <a:sysClr val="window" lastClr="FFFFFF">
                                <a:lumMod val="75000"/>
                              </a:sys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rot="5400000">
                              <a:off x="2071687" y="2057401"/>
                              <a:ext cx="180627" cy="399971"/>
                            </a:xfrm>
                            <a:prstGeom prst="rect">
                              <a:avLst/>
                            </a:prstGeom>
                            <a:solidFill>
                              <a:srgbClr val="F8B323"/>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rot="5400000">
                              <a:off x="2605087" y="2181226"/>
                              <a:ext cx="180302" cy="152370"/>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rot="5400000">
                              <a:off x="95250" y="2181226"/>
                              <a:ext cx="180340" cy="151765"/>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Isosceles Triangle 225"/>
                          <wps:cNvSpPr/>
                          <wps:spPr>
                            <a:xfrm rot="5400000">
                              <a:off x="2638425" y="2219325"/>
                              <a:ext cx="135227" cy="7618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Isosceles Triangle 226"/>
                          <wps:cNvSpPr/>
                          <wps:spPr>
                            <a:xfrm rot="5400000" flipV="1">
                              <a:off x="109538" y="2224088"/>
                              <a:ext cx="134620" cy="7556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rot="5400000">
                              <a:off x="2757488" y="2166938"/>
                              <a:ext cx="188874" cy="172048"/>
                            </a:xfrm>
                            <a:prstGeom prst="rect">
                              <a:avLst/>
                            </a:prstGeom>
                            <a:solidFill>
                              <a:schemeClr val="accent1">
                                <a:lumMod val="75000"/>
                              </a:scheme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Text Box 228"/>
                          <wps:cNvSpPr txBox="1"/>
                          <wps:spPr>
                            <a:xfrm>
                              <a:off x="109538" y="2352675"/>
                              <a:ext cx="2829561" cy="4476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B4DE6E" w14:textId="289E06DC" w:rsidR="00170724" w:rsidRPr="00727BFF" w:rsidRDefault="00170724" w:rsidP="000B7B2C">
                                <w:pPr>
                                  <w:rPr>
                                    <w:ins w:id="986" w:author="Alex Lorimer" w:date="2016-01-19T20:30:00Z"/>
                                    <w:color w:val="FFFFFF" w:themeColor="background1"/>
                                    <w:rPrChange w:id="987" w:author="Alex Lorimer" w:date="2016-01-19T20:49:00Z">
                                      <w:rPr>
                                        <w:ins w:id="988" w:author="Alex Lorimer" w:date="2016-01-19T20:30:00Z"/>
                                      </w:rPr>
                                    </w:rPrChange>
                                  </w:rPr>
                                </w:pPr>
                                <w:ins w:id="989" w:author="Alex Lorimer" w:date="2016-01-20T09:14:00Z">
                                  <w:r>
                                    <w:rPr>
                                      <w:color w:val="FFFFFF" w:themeColor="background1"/>
                                    </w:rPr>
                                    <w:t>stingPicknickPeople</w:t>
                                  </w:r>
                                </w:ins>
                                <w:ins w:id="990" w:author="Alex Lorimer" w:date="2016-01-19T20:28:00Z">
                                  <w:r w:rsidRPr="00727BFF">
                                    <w:rPr>
                                      <w:color w:val="FFFFFF" w:themeColor="background1"/>
                                      <w:rPrChange w:id="991" w:author="Alex Lorimer" w:date="2016-01-19T20:49:00Z">
                                        <w:rPr/>
                                      </w:rPrChange>
                                    </w:rPr>
                                    <w:t>(3</w:t>
                                  </w:r>
                                </w:ins>
                                <w:ins w:id="992" w:author="Alex Lorimer" w:date="2016-01-19T20:30:00Z">
                                  <w:r w:rsidRPr="00727BFF">
                                    <w:rPr>
                                      <w:color w:val="FFFFFF" w:themeColor="background1"/>
                                      <w:rPrChange w:id="993" w:author="Alex Lorimer" w:date="2016-01-19T20:49:00Z">
                                        <w:rPr/>
                                      </w:rPrChange>
                                    </w:rPr>
                                    <w:t>0</w:t>
                                  </w:r>
                                </w:ins>
                                <w:ins w:id="994" w:author="Alex Lorimer" w:date="2016-01-19T20:28:00Z">
                                  <w:r w:rsidRPr="00727BFF">
                                    <w:rPr>
                                      <w:color w:val="FFFFFF" w:themeColor="background1"/>
                                      <w:rPrChange w:id="995" w:author="Alex Lorimer" w:date="2016-01-19T20:49:00Z">
                                        <w:rPr/>
                                      </w:rPrChange>
                                    </w:rPr>
                                    <w:t xml:space="preserve">, </w:t>
                                  </w:r>
                                </w:ins>
                                <w:ins w:id="996" w:author="Alex Lorimer" w:date="2016-01-19T20:30:00Z">
                                  <w:r w:rsidRPr="00727BFF">
                                    <w:rPr>
                                      <w:color w:val="FFFFFF" w:themeColor="background1"/>
                                      <w:rPrChange w:id="997" w:author="Alex Lorimer" w:date="2016-01-19T20:49:00Z">
                                        <w:rPr/>
                                      </w:rPrChange>
                                    </w:rPr>
                                    <w:t>9);</w:t>
                                  </w:r>
                                </w:ins>
                              </w:p>
                              <w:p w14:paraId="67C618A5" w14:textId="5B52D863" w:rsidR="00170724" w:rsidRPr="00727BFF" w:rsidRDefault="00170724" w:rsidP="000B7B2C">
                                <w:pPr>
                                  <w:rPr>
                                    <w:color w:val="FFFFFF" w:themeColor="background1"/>
                                    <w:rPrChange w:id="998" w:author="Alex Lorimer" w:date="2016-01-19T20:49:00Z">
                                      <w:rPr/>
                                    </w:rPrChange>
                                  </w:rPr>
                                </w:pPr>
                                <w:ins w:id="999" w:author="Alex Lorimer" w:date="2016-01-20T09:14:00Z">
                                  <w:r>
                                    <w:rPr>
                                      <w:color w:val="FFFFFF" w:themeColor="background1"/>
                                    </w:rPr>
                                    <w:t>getIceCream();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91F0B6" id="Group 194" o:spid="_x0000_s1130" style="position:absolute;left:0;text-align:left;margin-left:242.25pt;margin-top:9pt;width:223.65pt;height:216.75pt;z-index:251629598" coordorigin="1073,476" coordsize="28406,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">
                  <v:group id="Group 196" o:spid="_x0000_s1131" style="position:absolute;left:16906;top:8191;width:3239;height:2191;rotation:-4493921fd" coordsize="323850,219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ic6CAMEAAADcAAAADwAA&#10;AAAAAAAAAAAAAACqAgAAZHJzL2Rvd25yZXYueG1sUEsFBgAAAAAEAAQA+gAAAJgDAAAAAA==&#10;">
                    <v:oval id="Oval 197" o:spid="_x0000_s1132" style="position:absolute;left:104775;width:114300;height:2190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kqsMA&#10;AADcAAAADwAAAGRycy9kb3ducmV2LnhtbERPTWvCQBC9C/0PyxS8mU2LNG3qJlShYE5ibPA6zU6T&#10;0OxsyG41/vuuIHibx/ucVT6ZXpxodJ1lBU9RDIK4trrjRsHX4XPxCsJ5ZI29ZVJwIQd59jBbYart&#10;mfd0Kn0jQgi7FBW03g+plK5uyaCL7EAcuB87GvQBjo3UI55DuOnlcxy/SIMdh4YWB9q0VP+Wf0ZB&#10;tfNFVRXLdcJFcjmut2V//N4oNX+cPt5BeJr8XXxzb3WY/5bA9Zlw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5kqsMAAADcAAAADwAAAAAAAAAAAAAAAACYAgAAZHJzL2Rv&#10;d25yZXYueG1sUEsFBgAAAAAEAAQA9QAAAIgDAAAAAA==&#10;" fillcolor="#fad17a [1940]" strokecolor="#885d04 [1604]" strokeweight="1pt" insetpen="t">
                      <v:fill color2="#fde8bd [980]" colors="0 #fbd17b;11796f #fbd17b;23593f black;.5 #fcdd9c;41943f #fcdd9c;51446f black" focus="100%" type="gradient"/>
                    </v:oval>
                    <v:oval id="Oval 198" o:spid="_x0000_s1133" style="position:absolute;top:66675;width:161925;height:85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SiP8UA&#10;AADcAAAADwAAAGRycy9kb3ducmV2LnhtbESPQWvCQBCF7wX/wzJCb3Wjh1KjmyCKUNpTtBS9Ddkx&#10;CWZnY3Yb0/76zqHQ2wzvzXvfrPPRtWqgPjSeDcxnCSji0tuGKwMfx/3TC6gQkS22nsnANwXIs8nD&#10;GlPr71zQcIiVkhAOKRqoY+xSrUNZk8Mw8x2xaBffO4yy9pW2Pd4l3LV6kSTP2mHD0lBjR9uayuvh&#10;yxkoP2/8XjRh3BW7H2/Pw+mNt96Yx+m4WYGKNMZ/89/1qxX8pdDKMzK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9KI/xQAAANwAAAAPAAAAAAAAAAAAAAAAAJgCAABkcnMv&#10;ZG93bnJldi54bWxQSwUGAAAAAAQABAD1AAAAigMAAAAA&#10;" fillcolor="#f2f2f2 [3052]" strokecolor="#885d04 [1604]" strokeweight="1pt" insetpen="t">
                      <v:fill opacity="15677f"/>
                    </v:oval>
                    <v:oval id="Oval 199" o:spid="_x0000_s1134" style="position:absolute;left:161925;top:66675;width:161925;height:85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HpMEA&#10;AADcAAAADwAAAGRycy9kb3ducmV2LnhtbERPTYvCMBC9L/gfwgh726Z6WLQaRRRBdk91RfQ2NGNb&#10;bCa1ibX6640g7G0e73Om885UoqXGlZYVDKIYBHFmdcm5gt3f+msEwnlkjZVlUnAnB/NZ72OKibY3&#10;Tqnd+lyEEHYJKii8rxMpXVaQQRfZmjhwJ9sY9AE2udQN3kK4qeQwjr+lwZJDQ4E1LQvKzturUZDt&#10;L/yblq5bpauH1cf28MNLq9Rnv1tMQHjq/L/47d7oMH88htcz4QI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B6TBAAAA3AAAAA8AAAAAAAAAAAAAAAAAmAIAAGRycy9kb3du&#10;cmV2LnhtbFBLBQYAAAAABAAEAPUAAACGAwAAAAA=&#10;" fillcolor="#f2f2f2 [3052]" strokecolor="#885d04 [1604]" strokeweight="1pt" insetpen="t">
                      <v:fill opacity="15677f"/>
                    </v:oval>
                  </v:group>
                  <v:shape id="Elbow Connector 200" o:spid="_x0000_s1135" type="#_x0000_t34" style="position:absolute;left:19431;top:9048;width:8982;height:81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QcKb4AAADcAAAADwAAAGRycy9kb3ducmV2LnhtbESPzQrCMBCE74LvEFbwpqmCItUoIggi&#10;gvjzAEuzNtVmU5pY69sbQfA4zMw3zGLV2lI0VPvCsYLRMAFBnDldcK7getkOZiB8QNZYOiYFb/Kw&#10;WnY7C0y1e/GJmnPIRYSwT1GBCaFKpfSZIYt+6Cri6N1cbTFEWedS1/iKcFvKcZJMpcWC44LBijaG&#10;ssf5aRVMR2uT747e7duKJvrOTeIOR6X6vXY9BxGoDf/wr73TCiIRvmfiEZDL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OJBwpvgAAANwAAAAPAAAAAAAAAAAAAAAAAKEC&#10;AABkcnMvZG93bnJldi54bWxQSwUGAAAAAAQABAD5AAAAjAMAAAAA&#10;" adj="926" strokecolor="#f8b323 [3204]" strokeweight=".5pt" insetpen="t">
                    <v:stroke dashstyle="dash"/>
                  </v:shape>
                  <v:group id="Group 214" o:spid="_x0000_s1136" style="position:absolute;left:27622;top:476;width:1857;height:21236" coordsize="1857,21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215" o:spid="_x0000_s1137" style="position:absolute;width:1809;height:21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TlMQA&#10;AADcAAAADwAAAGRycy9kb3ducmV2LnhtbESPQYvCMBCF74L/IYzgRdZU0bJUo7i7CAuerF68jc3Y&#10;FptJSbJa//1GEDw+3rzvzVuuO9OIGzlfW1YwGScgiAuray4VHA/bj08QPiBrbCyTggd5WK/6vSVm&#10;2t55T7c8lCJC2GeooAqhzaT0RUUG/di2xNG7WGcwROlKqR3eI9w0cpokqTRYc2yosKXviopr/mfi&#10;Gzqln1361W4P+3PYuPPsNLpYpYaDbrMAEagL7+NX+lcrmE7m8BwTC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KE5TEAAAA3AAAAA8AAAAAAAAAAAAAAAAAmAIAAGRycy9k&#10;b3ducmV2LnhtbFBLBQYAAAAABAAEAPUAAACJAwAAAAA=&#10;" fillcolor="#bfbfbf [2412]" strokecolor="#885d04 [1604]" strokeweight="1pt" insetpen="t"/>
                    <v:rect id="Rectangle 216" o:spid="_x0000_s1138" style="position:absolute;top:3048;width:1809;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P5zMUA&#10;AADcAAAADwAAAGRycy9kb3ducmV2LnhtbESPQWvCQBSE7wX/w/KEXkrdaDG00VVKqcWTUJX2+th9&#10;Jmmzb0P2qem/7wqCx2FmvmHmy9436kRdrAMbGI8yUMQ2uJpLA/vd6vEZVBRkh01gMvBHEZaLwd0c&#10;CxfO/EmnrZQqQTgWaKASaQuto63IYxyFljh5h9B5lCS7UrsOzwnuGz3Jslx7rDktVNjSW0X2d3v0&#10;Bl42Ynn1cPx6+rHf+3eZ5rvNR27M/bB/nYES6uUWvrbXzsBknMPlTDoC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nMxQAAANwAAAAPAAAAAAAAAAAAAAAAAJgCAABkcnMv&#10;ZG93bnJldi54bWxQSwUGAAAAAAQABAD1AAAAigMAAAAA&#10;" fillcolor="#f8b323 [3204]" strokecolor="#885d04 [1604]" strokeweight="1pt" insetpen="t"/>
                    <v:rect id="Rectangle 217" o:spid="_x0000_s1139" style="position:absolute;top:95;width:1809;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qmzsQA&#10;AADcAAAADwAAAGRycy9kb3ducmV2LnhtbESPwWrDMBBE74H+g9hAL6GRbWgTXMuhBFJ8K05Cz4u1&#10;tU2klbEU2/37qlDocZiZN0xxWKwRE42+d6wg3SYgiBune24VXC+npz0IH5A1Gsek4Js8HMqHVYG5&#10;djPXNJ1DKyKEfY4KuhCGXErfdGTRb91AHL0vN1oMUY6t1CPOEW6NzJLkRVrsOS50ONCxo+Z2vlsF&#10;7SY1z72sj9lw3SXVh/3cG3pX6nG9vL2CCLSE//Bfu9IKsnQHv2fiEZD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6ps7EAAAA3AAAAA8AAAAAAAAAAAAAAAAAmAIAAGRycy9k&#10;b3ducmV2LnhtbFBLBQYAAAAABAAEAPUAAACJAwAAAAA=&#10;" fillcolor="#ffa515 [1631]" strokecolor="#885d04 [1604]" strokeweight="1pt" insetpen="t"/>
                    <v:rect id="Rectangle 218" o:spid="_x0000_s1140" style="position:absolute;left:47;top:19716;width:1810;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UyvMEA&#10;AADcAAAADwAAAGRycy9kb3ducmV2LnhtbERPy2qDQBTdF/oPwy1kU+qokFSsowShJbuQB11fnFuV&#10;ztwRZ5KYv+8sClkezrtqFmvElWY/OlaQJSkI4s7pkXsF59PnWwHCB2SNxjEpuJOHpn5+qrDU7sYH&#10;uh5DL2II+xIVDCFMpZS+G8iiT9xEHLkfN1sMEc691DPeYrg1Mk/TjbQ4cmwYcKJ2oO73eLEK+tfM&#10;rEd5aPPp/J7u9va7MPSl1Opl2X6ACLSEh/jfvdMK8iyujWfiEZD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lMrzBAAAA3AAAAA8AAAAAAAAAAAAAAAAAmAIAAGRycy9kb3du&#10;cmV2LnhtbFBLBQYAAAAABAAEAPUAAACGAwAAAAA=&#10;" fillcolor="#ffa515 [1631]" strokecolor="#885d04 [1604]" strokeweight="1pt" insetpen="t"/>
                    <v:shape id="Isosceles Triangle 219" o:spid="_x0000_s1141" type="#_x0000_t5" style="position:absolute;left:238;top:381;width:1357;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hdnMQA&#10;AADcAAAADwAAAGRycy9kb3ducmV2LnhtbESPwW7CMBBE75X4B2uRuCBwwqEqAYOgBanqrYEPWOIl&#10;DsTrKDZJ+Pu6UqUeRzPzRrPeDrYWHbW+cqwgnScgiAunKy4VnE/H2RsIH5A11o5JwZM8bDejlzVm&#10;2vX8TV0eShEh7DNUYEJoMil9Yciin7uGOHpX11oMUbal1C32EW5ruUiSV2mx4rhgsKF3Q8U9f1gF&#10;w7W/TK3u8t3HV897Mz2kh9tdqcl42K1ABBrCf/iv/akVLNIl/J6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YXZzEAAAA3AAAAA8AAAAAAAAAAAAAAAAAmAIAAGRycy9k&#10;b3ducmV2LnhtbFBLBQYAAAAABAAEAPUAAACJAwAAAAA=&#10;" fillcolor="#cd8c06 [2404]" strokecolor="#885d04 [1604]" strokeweight="1pt" insetpen="t"/>
                    <v:shape id="Isosceles Triangle 220" o:spid="_x0000_s1142" type="#_x0000_t5" style="position:absolute;left:333;top:20193;width:1352;height:762;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pGcIA&#10;AADcAAAADwAAAGRycy9kb3ducmV2LnhtbERPTYvCMBC9C/sfwix409QKunSNIpUFvQjaHnZvQzO2&#10;1WZSmqyt/94cBI+P973aDKYRd+pcbVnBbBqBIC6srrlUkGc/ky8QziNrbCyTggc52Kw/RitMtO35&#10;RPezL0UIYZeggsr7NpHSFRUZdFPbEgfuYjuDPsCulLrDPoSbRsZRtJAGaw4NFbaUVlTczv9GQTq/&#10;tNlulx6vyzSf5b+HvP+Lb0qNP4ftNwhPg3+LX+69VhDHYX44E4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OkZwgAAANwAAAAPAAAAAAAAAAAAAAAAAJgCAABkcnMvZG93&#10;bnJldi54bWxQSwUGAAAAAAQABAD1AAAAhwMAAAAA&#10;" fillcolor="#cd8c06 [2404]" strokecolor="#885d04 [1604]" strokeweight="1pt" insetpen="t"/>
                  </v:group>
                  <v:rect id="Rectangle 221" o:spid="_x0000_s1143" style="position:absolute;left:12954;top:9762;width:1804;height:2556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bcUA&#10;AADcAAAADwAAAGRycy9kb3ducmV2LnhtbESP3YrCMBSE7wXfIRxhb2RNLail2yiLIC56If48wKE5&#10;/cHmpNtE7b79RhC8HGbmGyZb9aYRd+pcbVnBdBKBIM6trrlUcDlvPhMQziNrbCyTgj9ysFoOBxmm&#10;2j74SPeTL0WAsEtRQeV9m0rp8ooMuoltiYNX2M6gD7Irpe7wEeCmkXEUzaXBmsNChS2tK8qvp5tR&#10;cDgW0fb6O0v2C6vXyW4/3pjzWKmPUf/9BcJT79/hV/tHK4jjKTzPhCM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UKVtxQAAANwAAAAPAAAAAAAAAAAAAAAAAJgCAABkcnMv&#10;ZG93bnJldi54bWxQSwUGAAAAAAQABAD1AAAAigMAAAAA&#10;" fillcolor="#bfbfbf" strokecolor="#b68317" strokeweight="1pt" insetpen="t"/>
                  <v:rect id="Rectangle 222" o:spid="_x0000_s1144" style="position:absolute;left:20716;top:20574;width:1807;height:399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XGfsIA&#10;AADcAAAADwAAAGRycy9kb3ducmV2LnhtbESPQYvCMBSE74L/ITzBm6b2IG41ikiFhfWi24u3Z/Ns&#10;q81LaaLWf28EweMwM98wi1VnanGn1lWWFUzGEQji3OqKCwXZ/3Y0A+E8ssbaMil4koPVst9bYKLt&#10;g/d0P/hCBAi7BBWU3jeJlC4vyaAb24Y4eGfbGvRBtoXULT4C3NQyjqKpNFhxWCixoU1J+fVwMwqk&#10;PFJ2+6mOz2m68+mpSy9/eaTUcNCt5yA8df4b/rR/tYI4juF9JhwB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VcZ+wgAAANwAAAAPAAAAAAAAAAAAAAAAAJgCAABkcnMvZG93&#10;bnJldi54bWxQSwUGAAAAAAQABAD1AAAAhwMAAAAA&#10;" fillcolor="#f8b323" strokecolor="#b68317" strokeweight="1pt" insetpen="t"/>
                  <v:rect id="Rectangle 223" o:spid="_x0000_s1145" style="position:absolute;left:26050;top:21812;width:1803;height:152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xFsQA&#10;AADcAAAADwAAAGRycy9kb3ducmV2LnhtbESPwWrDMBBE74X8g9hALqWR60JI3CghhBi7p5I4H7BY&#10;W9vUWhlJtd2/rwqFHoeZecPsj7PpxUjOd5YVPK8TEMS11R03Cu5V/rQF4QOyxt4yKfgmD8fD4mGP&#10;mbYTX2m8hUZECPsMFbQhDJmUvm7JoF/bgTh6H9YZDFG6RmqHU4SbXqZJspEGO44LLQ50bqn+vH0Z&#10;BcVbLt0Ytvw+lpv6cVckVVddlFot59MriEBz+A//tUutIE1f4PdMPA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8RbEAAAA3AAAAA8AAAAAAAAAAAAAAAAAmAIAAGRycy9k&#10;b3ducmV2LnhtbFBLBQYAAAAABAAEAPUAAACJAwAAAAA=&#10;" fillcolor="#ffa615" strokecolor="#b68317" strokeweight="1pt" insetpen="t"/>
                  <v:rect id="Rectangle 224" o:spid="_x0000_s1146" style="position:absolute;left:952;top:21812;width:1803;height:15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pYsQA&#10;AADcAAAADwAAAGRycy9kb3ducmV2LnhtbESPwWrDMBBE74X8g9hALqWRa0pI3CghhBi7p5I4H7BY&#10;W9vUWhlJtd2/rwqFHoeZecPsj7PpxUjOd5YVPK8TEMS11R03Cu5V/rQF4QOyxt4yKfgmD8fD4mGP&#10;mbYTX2m8hUZECPsMFbQhDJmUvm7JoF/bgTh6H9YZDFG6RmqHU4SbXqZJspEGO44LLQ50bqn+vH0Z&#10;BcVbLt0Ytvw+lpv6cVckVVddlFot59MriEBz+A//tUutIE1f4PdMPA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aWLEAAAA3AAAAA8AAAAAAAAAAAAAAAAAmAIAAGRycy9k&#10;b3ducmV2LnhtbFBLBQYAAAAABAAEAPUAAACJAwAAAAA=&#10;" fillcolor="#ffa615" strokecolor="#b68317" strokeweight="1pt" insetpen="t"/>
                  <v:shape id="Isosceles Triangle 225" o:spid="_x0000_s1147" type="#_x0000_t5" style="position:absolute;left:26384;top:22193;width:1352;height:7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6r8YA&#10;AADcAAAADwAAAGRycy9kb3ducmV2LnhtbESPW2vCQBSE3wX/w3KEvummKUqJrlIFpaU+eANfT7Mn&#10;F5o9G7NbE/+9Kwh9HGbmG2a26EwlrtS40rKC11EEgji1uuRcwem4Hr6DcB5ZY2WZFNzIwWLe780w&#10;0bblPV0PPhcBwi5BBYX3dSKlSwsy6Ea2Jg5eZhuDPsgml7rBNsBNJeMomkiDJYeFAmtaFZT+Hv6M&#10;gjY7v40n2XIfr26X7Venf3Yb/63Uy6D7mILw1Pn/8LP9qRXE8RgeZ8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h6r8YAAADcAAAADwAAAAAAAAAAAAAAAACYAgAAZHJz&#10;L2Rvd25yZXYueG1sUEsFBgAAAAAEAAQA9QAAAIsDAAAAAA==&#10;" fillcolor="#ce8d07" strokecolor="#895e04" strokeweight="1pt" insetpen="t"/>
                  <v:shape id="Isosceles Triangle 226" o:spid="_x0000_s1148" type="#_x0000_t5" style="position:absolute;left:1095;top:22240;width:1346;height:756;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O/cYA&#10;AADcAAAADwAAAGRycy9kb3ducmV2LnhtbESPT2vCQBTE74V+h+UVehHdmIJKdBVRStqDB/8geHtk&#10;X5PQ7Nsluybpt+8WhB6HmfkNs9oMphEdtb62rGA6SUAQF1bXXCq4nN/HCxA+IGtsLJOCH/KwWT8/&#10;rTDTtucjdadQighhn6GCKgSXSemLigz6iXXE0fuyrcEQZVtK3WIf4aaRaZLMpMGa40KFjnYVFd+n&#10;u1FwyD8719/n1/0oeRvlQd9yWzilXl+G7RJEoCH8hx/tD60gTWfwdyYe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WO/cYAAADcAAAADwAAAAAAAAAAAAAAAACYAgAAZHJz&#10;L2Rvd25yZXYueG1sUEsFBgAAAAAEAAQA9QAAAIsDAAAAAA==&#10;" fillcolor="#ce8d07" strokecolor="#895e04" strokeweight="1pt" insetpen="t"/>
                  <v:rect id="Rectangle 227" o:spid="_x0000_s1149" style="position:absolute;left:27575;top:21669;width:1888;height:17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W3wsMA&#10;AADcAAAADwAAAGRycy9kb3ducmV2LnhtbESPX2vCQBDE34V+h2OFvki9NNo/pJ4ihYq+aVro65Lb&#10;JsHcXsitMf32niD4OMzMb5jFanCN6qkLtWcDz9MEFHHhbc2lgZ/vr6d3UEGQLTaeycA/BVgtH0YL&#10;zKw/84H6XEoVIRwyNFCJtJnWoajIYZj6ljh6f75zKFF2pbYdniPcNTpNklftsOa4UGFLnxUVx/zk&#10;DOSyaXbaO5n9Yv6yn0/0vMfemMfxsP4AJTTIPXxrb62BNH2D65l4BP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W3wsMAAADcAAAADwAAAAAAAAAAAAAAAACYAgAAZHJzL2Rv&#10;d25yZXYueG1sUEsFBgAAAAAEAAQA9QAAAIgDAAAAAA==&#10;" fillcolor="#cd8c06 [2404]" strokecolor="#b68317" strokeweight="1pt" insetpen="t"/>
                  <v:shape id="Text Box 228" o:spid="_x0000_s1150" type="#_x0000_t202" style="position:absolute;left:1095;top:23526;width:2829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BXcAA&#10;AADcAAAADwAAAGRycy9kb3ducmV2LnhtbERPS4vCMBC+L/gfwgh7W9PtQaUaRRZc9qr1cR2asS02&#10;k9qMWv31m4Pg8eN7z5e9a9SNulB7NvA9SkARF97WXBrY5euvKaggyBYbz2TgQQGWi8HHHDPr77yh&#10;21ZKFUM4ZGigEmkzrUNRkcMw8i1x5E6+cygRdqW2Hd5juGt0miRj7bDm2FBhSz8VFeft1Rk4yeTw&#10;yCn/fe6e1/NlFfZ8lL0xn8N+NQMl1Mtb/HL/WQNpGtfGM/EI6M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jPBXcAAAADcAAAADwAAAAAAAAAAAAAAAACYAgAAZHJzL2Rvd25y&#10;ZXYueG1sUEsFBgAAAAAEAAQA9QAAAIUDAAAAAA==&#10;" fillcolor="black [3213]" strokeweight=".5pt">
                    <v:textbox>
                      <w:txbxContent>
                        <w:p w14:paraId="5AB4DE6E" w14:textId="289E06DC" w:rsidR="00170724" w:rsidRPr="00727BFF" w:rsidRDefault="00170724" w:rsidP="000B7B2C">
                          <w:pPr>
                            <w:rPr>
                              <w:ins w:id="1012" w:author="Alex Lorimer" w:date="2016-01-19T20:30:00Z"/>
                              <w:color w:val="FFFFFF" w:themeColor="background1"/>
                              <w:rPrChange w:id="1013" w:author="Alex Lorimer" w:date="2016-01-19T20:49:00Z">
                                <w:rPr>
                                  <w:ins w:id="1014" w:author="Alex Lorimer" w:date="2016-01-19T20:30:00Z"/>
                                </w:rPr>
                              </w:rPrChange>
                            </w:rPr>
                          </w:pPr>
                          <w:ins w:id="1015" w:author="Alex Lorimer" w:date="2016-01-20T09:14:00Z">
                            <w:r>
                              <w:rPr>
                                <w:color w:val="FFFFFF" w:themeColor="background1"/>
                              </w:rPr>
                              <w:t>stingPicknickPeople</w:t>
                            </w:r>
                          </w:ins>
                          <w:ins w:id="1016" w:author="Alex Lorimer" w:date="2016-01-19T20:28:00Z">
                            <w:r w:rsidRPr="00727BFF">
                              <w:rPr>
                                <w:color w:val="FFFFFF" w:themeColor="background1"/>
                                <w:rPrChange w:id="1017" w:author="Alex Lorimer" w:date="2016-01-19T20:49:00Z">
                                  <w:rPr/>
                                </w:rPrChange>
                              </w:rPr>
                              <w:t>(3</w:t>
                            </w:r>
                          </w:ins>
                          <w:ins w:id="1018" w:author="Alex Lorimer" w:date="2016-01-19T20:30:00Z">
                            <w:r w:rsidRPr="00727BFF">
                              <w:rPr>
                                <w:color w:val="FFFFFF" w:themeColor="background1"/>
                                <w:rPrChange w:id="1019" w:author="Alex Lorimer" w:date="2016-01-19T20:49:00Z">
                                  <w:rPr/>
                                </w:rPrChange>
                              </w:rPr>
                              <w:t>0</w:t>
                            </w:r>
                          </w:ins>
                          <w:ins w:id="1020" w:author="Alex Lorimer" w:date="2016-01-19T20:28:00Z">
                            <w:r w:rsidRPr="00727BFF">
                              <w:rPr>
                                <w:color w:val="FFFFFF" w:themeColor="background1"/>
                                <w:rPrChange w:id="1021" w:author="Alex Lorimer" w:date="2016-01-19T20:49:00Z">
                                  <w:rPr/>
                                </w:rPrChange>
                              </w:rPr>
                              <w:t xml:space="preserve">, </w:t>
                            </w:r>
                          </w:ins>
                          <w:ins w:id="1022" w:author="Alex Lorimer" w:date="2016-01-19T20:30:00Z">
                            <w:r w:rsidRPr="00727BFF">
                              <w:rPr>
                                <w:color w:val="FFFFFF" w:themeColor="background1"/>
                                <w:rPrChange w:id="1023" w:author="Alex Lorimer" w:date="2016-01-19T20:49:00Z">
                                  <w:rPr/>
                                </w:rPrChange>
                              </w:rPr>
                              <w:t>9);</w:t>
                            </w:r>
                          </w:ins>
                        </w:p>
                        <w:p w14:paraId="67C618A5" w14:textId="5B52D863" w:rsidR="00170724" w:rsidRPr="00727BFF" w:rsidRDefault="00170724" w:rsidP="000B7B2C">
                          <w:pPr>
                            <w:rPr>
                              <w:color w:val="FFFFFF" w:themeColor="background1"/>
                              <w:rPrChange w:id="1024" w:author="Alex Lorimer" w:date="2016-01-19T20:49:00Z">
                                <w:rPr/>
                              </w:rPrChange>
                            </w:rPr>
                          </w:pPr>
                          <w:ins w:id="1025" w:author="Alex Lorimer" w:date="2016-01-20T09:14:00Z">
                            <w:r>
                              <w:rPr>
                                <w:color w:val="FFFFFF" w:themeColor="background1"/>
                              </w:rPr>
                              <w:t>getIceCream();</w:t>
                            </w:r>
                          </w:ins>
                        </w:p>
                      </w:txbxContent>
                    </v:textbox>
                  </v:shape>
                  <w10:wrap type="square"/>
                </v:group>
              </w:pict>
            </mc:Fallback>
          </mc:AlternateContent>
        </w:r>
      </w:del>
      <w:r w:rsidR="0017758E">
        <w:rPr>
          <w:rFonts w:ascii="Calibri" w:eastAsia="Calibri" w:hAnsi="Calibri" w:cs="Calibri"/>
          <w:color w:val="000000" w:themeColor="text1"/>
        </w:rPr>
        <w:t>Additionally, the idea of collecting blocks of code and arranging them in the correct order is something that would be easy to incorporate.  This would also allow us to move away from a text-based editor, to more of a Stratch related, graphical programming system (see Currently on the Market 2.3.2). Mini-games could be included to the extent that a variety of challenges could be added, while also being presented in the context of a progressive story.</w:t>
      </w:r>
      <w:r w:rsidR="000B7B2C" w:rsidRPr="000B7B2C">
        <w:rPr>
          <w:rFonts w:ascii="Calibri" w:eastAsia="Calibri" w:hAnsi="Calibri" w:cs="Calibri"/>
          <w:noProof/>
          <w:color w:val="000000" w:themeColor="text1"/>
        </w:rPr>
        <w:t xml:space="preserve"> </w:t>
      </w:r>
      <w:r w:rsidR="00EE408F">
        <w:rPr>
          <w:rFonts w:ascii="Calibri" w:eastAsia="Calibri" w:hAnsi="Calibri" w:cs="Calibri"/>
          <w:noProof/>
          <w:color w:val="000000" w:themeColor="text1"/>
        </w:rPr>
        <w:t>Humourus challenges, such as stinging people to steal their food</w:t>
      </w:r>
      <w:r w:rsidR="00512FD4">
        <w:rPr>
          <w:rFonts w:ascii="Calibri" w:eastAsia="Calibri" w:hAnsi="Calibri" w:cs="Calibri"/>
          <w:noProof/>
          <w:color w:val="000000" w:themeColor="text1"/>
        </w:rPr>
        <w:t>, could make the game more appealing (this has been indicated by our research findings).</w:t>
      </w:r>
    </w:p>
    <w:tbl>
      <w:tblPr>
        <w:tblStyle w:val="GridTable6Colorful-Accent1"/>
        <w:tblW w:w="0" w:type="auto"/>
        <w:tblLook w:val="04A0" w:firstRow="1" w:lastRow="0" w:firstColumn="1" w:lastColumn="0" w:noHBand="0" w:noVBand="1"/>
      </w:tblPr>
      <w:tblGrid>
        <w:gridCol w:w="4675"/>
        <w:gridCol w:w="4675"/>
      </w:tblGrid>
      <w:tr w:rsidR="0017758E" w:rsidRPr="00D0522A" w14:paraId="01D0DFAF" w14:textId="77777777" w:rsidTr="00080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BB3540" w14:textId="77777777" w:rsidR="0017758E" w:rsidRPr="00D0522A" w:rsidRDefault="0017758E" w:rsidP="005E083D">
            <w:pPr>
              <w:pStyle w:val="Heading2"/>
              <w:outlineLvl w:val="1"/>
              <w:rPr>
                <w:rFonts w:ascii="Calibri" w:hAnsi="Calibri"/>
              </w:rPr>
            </w:pPr>
            <w:r w:rsidRPr="00D0522A">
              <w:rPr>
                <w:rFonts w:ascii="Calibri" w:eastAsia="Calibri" w:hAnsi="Calibri" w:cs="Calibri"/>
                <w:b/>
                <w:sz w:val="28"/>
                <w:szCs w:val="28"/>
              </w:rPr>
              <w:lastRenderedPageBreak/>
              <w:t>Strengths</w:t>
            </w:r>
          </w:p>
          <w:p w14:paraId="35F6BBE8" w14:textId="77777777" w:rsidR="0017758E" w:rsidRPr="00D0522A" w:rsidRDefault="0017758E" w:rsidP="005E083D">
            <w:pPr>
              <w:jc w:val="both"/>
              <w:rPr>
                <w:rFonts w:ascii="Calibri" w:hAnsi="Calibri"/>
                <w:b w:val="0"/>
              </w:rPr>
            </w:pPr>
          </w:p>
          <w:p w14:paraId="55937D3C" w14:textId="2ECC5572" w:rsidR="0017758E" w:rsidRPr="00F3533D" w:rsidRDefault="00F3533D" w:rsidP="005E083D">
            <w:pPr>
              <w:pStyle w:val="ListParagraph"/>
              <w:numPr>
                <w:ilvl w:val="0"/>
                <w:numId w:val="34"/>
              </w:numPr>
              <w:jc w:val="both"/>
              <w:rPr>
                <w:rFonts w:asciiTheme="minorEastAsia" w:eastAsiaTheme="minorEastAsia" w:hAnsiTheme="minorEastAsia" w:cstheme="minorEastAsia"/>
                <w:b w:val="0"/>
                <w:color w:val="000000" w:themeColor="text1"/>
                <w:rPrChange w:id="1000" w:author="Alex Lorimer" w:date="2016-01-20T09:00:00Z">
                  <w:rPr>
                    <w:rFonts w:ascii="Calibri" w:eastAsia="Calibri" w:hAnsi="Calibri" w:cs="Calibri"/>
                    <w:b w:val="0"/>
                    <w:color w:val="000000" w:themeColor="text1"/>
                  </w:rPr>
                </w:rPrChange>
              </w:rPr>
            </w:pPr>
            <w:r>
              <w:rPr>
                <w:rFonts w:ascii="Calibri" w:eastAsia="Calibri" w:hAnsi="Calibri" w:cs="Calibri"/>
                <w:b w:val="0"/>
                <w:color w:val="000000" w:themeColor="text1"/>
              </w:rPr>
              <w:t xml:space="preserve">Capacity for a high degree of game play </w:t>
            </w:r>
            <w:r w:rsidRPr="00F3533D">
              <w:rPr>
                <w:rFonts w:ascii="Calibri" w:eastAsia="Calibri" w:hAnsi="Calibri" w:cs="Calibri"/>
                <w:color w:val="000000" w:themeColor="text1"/>
              </w:rPr>
              <w:t>depth and responsive</w:t>
            </w:r>
            <w:r>
              <w:rPr>
                <w:rFonts w:ascii="Calibri" w:eastAsia="Calibri" w:hAnsi="Calibri" w:cs="Calibri"/>
                <w:color w:val="000000" w:themeColor="text1"/>
              </w:rPr>
              <w:t>ness</w:t>
            </w:r>
          </w:p>
          <w:p w14:paraId="341304B4" w14:textId="77777777" w:rsidR="0017758E" w:rsidRPr="000B7B2C" w:rsidRDefault="00F3533D" w:rsidP="000800E0">
            <w:pPr>
              <w:pStyle w:val="ListParagraph"/>
              <w:numPr>
                <w:ilvl w:val="0"/>
                <w:numId w:val="34"/>
              </w:numPr>
              <w:jc w:val="both"/>
              <w:rPr>
                <w:rFonts w:asciiTheme="minorEastAsia" w:eastAsiaTheme="minorEastAsia" w:hAnsiTheme="minorEastAsia" w:cstheme="minorEastAsia"/>
                <w:b w:val="0"/>
                <w:color w:val="000000" w:themeColor="text1"/>
                <w:rPrChange w:id="1001" w:author="Alex Lorimer" w:date="2016-01-20T09:09:00Z">
                  <w:rPr>
                    <w:rFonts w:ascii="Calibri" w:hAnsi="Calibri"/>
                    <w:b w:val="0"/>
                    <w:color w:val="000000" w:themeColor="text1"/>
                  </w:rPr>
                </w:rPrChange>
              </w:rPr>
            </w:pPr>
            <w:r w:rsidRPr="00A44B78">
              <w:rPr>
                <w:rFonts w:ascii="Calibri" w:hAnsi="Calibri"/>
                <w:b w:val="0"/>
                <w:color w:val="000000" w:themeColor="text1"/>
              </w:rPr>
              <w:t xml:space="preserve">Potential for complex colony behaviours provides more </w:t>
            </w:r>
            <w:r w:rsidRPr="00A44B78">
              <w:rPr>
                <w:rFonts w:ascii="Calibri" w:hAnsi="Calibri"/>
                <w:color w:val="000000" w:themeColor="text1"/>
              </w:rPr>
              <w:t>scope</w:t>
            </w:r>
            <w:r w:rsidRPr="00A44B78">
              <w:rPr>
                <w:rFonts w:ascii="Calibri" w:hAnsi="Calibri"/>
                <w:b w:val="0"/>
                <w:color w:val="000000" w:themeColor="text1"/>
              </w:rPr>
              <w:t xml:space="preserve"> for an interesting</w:t>
            </w:r>
            <w:r>
              <w:rPr>
                <w:rFonts w:ascii="Calibri" w:hAnsi="Calibri"/>
                <w:b w:val="0"/>
                <w:color w:val="000000" w:themeColor="text1"/>
              </w:rPr>
              <w:t xml:space="preserve"> and flexible</w:t>
            </w:r>
            <w:r w:rsidRPr="00A44B78">
              <w:rPr>
                <w:rFonts w:ascii="Calibri" w:hAnsi="Calibri"/>
                <w:b w:val="0"/>
                <w:color w:val="000000" w:themeColor="text1"/>
              </w:rPr>
              <w:t xml:space="preserve"> programming interface</w:t>
            </w:r>
          </w:p>
          <w:p w14:paraId="08AF8C66" w14:textId="619A72E5" w:rsidR="000B7B2C" w:rsidRPr="00F3533D" w:rsidRDefault="000B7B2C" w:rsidP="000800E0">
            <w:pPr>
              <w:pStyle w:val="ListParagraph"/>
              <w:numPr>
                <w:ilvl w:val="0"/>
                <w:numId w:val="34"/>
              </w:numPr>
              <w:jc w:val="both"/>
              <w:rPr>
                <w:rFonts w:asciiTheme="minorEastAsia" w:eastAsiaTheme="minorEastAsia" w:hAnsiTheme="minorEastAsia" w:cstheme="minorEastAsia"/>
                <w:b w:val="0"/>
                <w:color w:val="000000" w:themeColor="text1"/>
                <w:rPrChange w:id="1002" w:author="Alex Lorimer" w:date="2016-01-20T09:07:00Z">
                  <w:rPr>
                    <w:rFonts w:eastAsiaTheme="minorEastAsia"/>
                  </w:rPr>
                </w:rPrChange>
              </w:rPr>
            </w:pPr>
            <w:r>
              <w:rPr>
                <w:rFonts w:ascii="Calibri" w:hAnsi="Calibri"/>
                <w:b w:val="0"/>
                <w:color w:val="000000" w:themeColor="text1"/>
              </w:rPr>
              <w:t xml:space="preserve">Casts more attention on the players developing interesting control algorithms, supporting aim of </w:t>
            </w:r>
            <w:r w:rsidRPr="000B7B2C">
              <w:rPr>
                <w:rFonts w:ascii="Calibri" w:hAnsi="Calibri"/>
                <w:color w:val="000000" w:themeColor="text1"/>
              </w:rPr>
              <w:t>national curriculum</w:t>
            </w:r>
          </w:p>
        </w:tc>
        <w:tc>
          <w:tcPr>
            <w:tcW w:w="4675" w:type="dxa"/>
          </w:tcPr>
          <w:p w14:paraId="51A9CA38" w14:textId="77777777" w:rsidR="0017758E" w:rsidRPr="00D0522A" w:rsidRDefault="0017758E" w:rsidP="005E083D">
            <w:pPr>
              <w:pStyle w:val="Heading2"/>
              <w:outlineLvl w:val="1"/>
              <w:cnfStyle w:val="100000000000" w:firstRow="1" w:lastRow="0" w:firstColumn="0" w:lastColumn="0" w:oddVBand="0" w:evenVBand="0" w:oddHBand="0" w:evenHBand="0" w:firstRowFirstColumn="0" w:firstRowLastColumn="0" w:lastRowFirstColumn="0" w:lastRowLastColumn="0"/>
              <w:rPr>
                <w:rFonts w:ascii="Calibri" w:hAnsi="Calibri"/>
              </w:rPr>
            </w:pPr>
            <w:r w:rsidRPr="00D0522A">
              <w:rPr>
                <w:rFonts w:ascii="Calibri" w:eastAsia="Calibri" w:hAnsi="Calibri" w:cs="Calibri"/>
                <w:b/>
                <w:sz w:val="28"/>
                <w:szCs w:val="28"/>
              </w:rPr>
              <w:t>Weaknesses</w:t>
            </w:r>
          </w:p>
          <w:p w14:paraId="79BFA3C7" w14:textId="77777777" w:rsidR="0017758E" w:rsidRPr="00D0522A" w:rsidRDefault="0017758E" w:rsidP="005E083D">
            <w:pPr>
              <w:cnfStyle w:val="100000000000" w:firstRow="1" w:lastRow="0" w:firstColumn="0" w:lastColumn="0" w:oddVBand="0" w:evenVBand="0" w:oddHBand="0" w:evenHBand="0" w:firstRowFirstColumn="0" w:firstRowLastColumn="0" w:lastRowFirstColumn="0" w:lastRowLastColumn="0"/>
              <w:rPr>
                <w:rFonts w:ascii="Calibri" w:hAnsi="Calibri"/>
              </w:rPr>
            </w:pPr>
          </w:p>
          <w:p w14:paraId="47FAF68A" w14:textId="1EB40B70" w:rsidR="0017758E" w:rsidRPr="00A44B78" w:rsidRDefault="0017758E">
            <w:pPr>
              <w:pStyle w:val="ListParagraph"/>
              <w:numPr>
                <w:ilvl w:val="0"/>
                <w:numId w:val="35"/>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A44B78">
              <w:rPr>
                <w:rFonts w:ascii="Calibri" w:eastAsia="Calibri" w:hAnsi="Calibri" w:cs="Calibri"/>
                <w:color w:val="000000" w:themeColor="text1"/>
              </w:rPr>
              <w:t xml:space="preserve">Time constrictions </w:t>
            </w:r>
            <w:r w:rsidR="000B7B2C">
              <w:rPr>
                <w:rFonts w:ascii="Calibri" w:eastAsia="Calibri" w:hAnsi="Calibri" w:cs="Calibri"/>
                <w:b w:val="0"/>
                <w:color w:val="000000" w:themeColor="text1"/>
              </w:rPr>
              <w:t>may become an issue if we attempt to incorporate mini-game challenges and an element of story</w:t>
            </w:r>
          </w:p>
        </w:tc>
      </w:tr>
      <w:tr w:rsidR="000B7B2C" w:rsidRPr="00D0522A" w14:paraId="55EAFD49" w14:textId="77777777" w:rsidTr="00223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EB47EA" w14:textId="33269E03" w:rsidR="000B7B2C" w:rsidRPr="00D0522A" w:rsidRDefault="000B7B2C" w:rsidP="005E083D">
            <w:pPr>
              <w:pStyle w:val="Heading2"/>
              <w:outlineLvl w:val="1"/>
              <w:rPr>
                <w:rFonts w:ascii="Calibri" w:hAnsi="Calibri"/>
              </w:rPr>
            </w:pPr>
            <w:r w:rsidRPr="00D0522A">
              <w:rPr>
                <w:rFonts w:ascii="Calibri" w:eastAsia="Calibri" w:hAnsi="Calibri" w:cs="Calibri"/>
                <w:b/>
                <w:sz w:val="28"/>
                <w:szCs w:val="28"/>
              </w:rPr>
              <w:t>Opportunities</w:t>
            </w:r>
          </w:p>
          <w:p w14:paraId="07329D93" w14:textId="77777777" w:rsidR="000B7B2C" w:rsidRPr="00D0522A" w:rsidRDefault="000B7B2C" w:rsidP="005E083D">
            <w:pPr>
              <w:rPr>
                <w:rFonts w:ascii="Calibri" w:hAnsi="Calibri"/>
                <w:color w:val="000000" w:themeColor="text1"/>
              </w:rPr>
            </w:pPr>
          </w:p>
          <w:p w14:paraId="3BD3C168" w14:textId="77777777" w:rsidR="000B7B2C" w:rsidRPr="00A44B78" w:rsidRDefault="000B7B2C" w:rsidP="005E083D">
            <w:pPr>
              <w:pStyle w:val="ListParagraph"/>
              <w:numPr>
                <w:ilvl w:val="0"/>
                <w:numId w:val="33"/>
              </w:numPr>
              <w:spacing w:after="0" w:line="240" w:lineRule="auto"/>
              <w:jc w:val="both"/>
              <w:rPr>
                <w:rFonts w:eastAsiaTheme="minorEastAsia"/>
                <w:b w:val="0"/>
                <w:color w:val="000000" w:themeColor="text1"/>
              </w:rPr>
            </w:pPr>
            <w:r w:rsidRPr="00A44B78">
              <w:rPr>
                <w:rFonts w:ascii="Calibri" w:eastAsia="Calibri" w:hAnsi="Calibri" w:cs="Calibri"/>
                <w:color w:val="000000" w:themeColor="text1"/>
              </w:rPr>
              <w:t>Story</w:t>
            </w:r>
            <w:r w:rsidRPr="00A44B78">
              <w:rPr>
                <w:rFonts w:ascii="Calibri" w:eastAsia="Calibri" w:hAnsi="Calibri" w:cs="Calibri"/>
                <w:b w:val="0"/>
                <w:color w:val="000000" w:themeColor="text1"/>
              </w:rPr>
              <w:t xml:space="preserve"> </w:t>
            </w:r>
            <w:r>
              <w:rPr>
                <w:rFonts w:ascii="Calibri" w:eastAsia="Calibri" w:hAnsi="Calibri" w:cs="Calibri"/>
                <w:b w:val="0"/>
                <w:color w:val="000000" w:themeColor="text1"/>
              </w:rPr>
              <w:t xml:space="preserve">and </w:t>
            </w:r>
            <w:r w:rsidRPr="00A44B78">
              <w:rPr>
                <w:rFonts w:ascii="Calibri" w:eastAsia="Calibri" w:hAnsi="Calibri" w:cs="Calibri"/>
                <w:color w:val="000000" w:themeColor="text1"/>
              </w:rPr>
              <w:t>mini-game/challenge elements</w:t>
            </w:r>
            <w:r>
              <w:rPr>
                <w:rFonts w:ascii="Calibri" w:eastAsia="Calibri" w:hAnsi="Calibri" w:cs="Calibri"/>
                <w:b w:val="0"/>
                <w:color w:val="000000" w:themeColor="text1"/>
              </w:rPr>
              <w:t xml:space="preserve"> proposed in other ideas can easily be included</w:t>
            </w:r>
          </w:p>
        </w:tc>
        <w:tc>
          <w:tcPr>
            <w:tcW w:w="4675" w:type="dxa"/>
          </w:tcPr>
          <w:p w14:paraId="45AF84AE" w14:textId="77777777" w:rsidR="000B7B2C" w:rsidRPr="00D0522A" w:rsidRDefault="000B7B2C" w:rsidP="005E083D">
            <w:pPr>
              <w:pStyle w:val="Heading2"/>
              <w:outlineLvl w:val="1"/>
              <w:cnfStyle w:val="000000100000" w:firstRow="0" w:lastRow="0" w:firstColumn="0" w:lastColumn="0" w:oddVBand="0" w:evenVBand="0" w:oddHBand="1" w:evenHBand="0" w:firstRowFirstColumn="0" w:firstRowLastColumn="0" w:lastRowFirstColumn="0" w:lastRowLastColumn="0"/>
              <w:rPr>
                <w:rFonts w:ascii="Calibri" w:hAnsi="Calibri"/>
              </w:rPr>
            </w:pPr>
            <w:r w:rsidRPr="00D0522A">
              <w:rPr>
                <w:rFonts w:ascii="Calibri" w:eastAsia="Calibri" w:hAnsi="Calibri" w:cs="Calibri"/>
                <w:sz w:val="28"/>
                <w:szCs w:val="28"/>
              </w:rPr>
              <w:t>Threats</w:t>
            </w:r>
          </w:p>
          <w:p w14:paraId="7981CF24" w14:textId="77777777" w:rsidR="000B7B2C" w:rsidRPr="00D0522A" w:rsidRDefault="000B7B2C" w:rsidP="005E083D">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3F4804F" w14:textId="77777777" w:rsidR="000B7B2C" w:rsidRPr="00A44B78" w:rsidRDefault="000B7B2C" w:rsidP="005E083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sidRPr="00A44B78">
              <w:rPr>
                <w:rFonts w:ascii="Calibri" w:eastAsia="Calibri,メイリオ" w:hAnsi="Calibri" w:cs="Calibri,メイリオ"/>
                <w:color w:val="000000" w:themeColor="text1"/>
              </w:rPr>
              <w:t xml:space="preserve">Players may find it difficult to establish effective swarm behaviours and could </w:t>
            </w:r>
            <w:r w:rsidRPr="00A44B78">
              <w:rPr>
                <w:rFonts w:ascii="Calibri" w:eastAsia="Calibri,メイリオ" w:hAnsi="Calibri" w:cs="Calibri,メイリオ"/>
                <w:b/>
                <w:color w:val="000000" w:themeColor="text1"/>
              </w:rPr>
              <w:t>lose</w:t>
            </w:r>
            <w:r w:rsidRPr="00A44B78">
              <w:rPr>
                <w:rFonts w:ascii="Calibri" w:eastAsia="Calibri,メイリオ" w:hAnsi="Calibri" w:cs="Calibri,メイリオ"/>
                <w:color w:val="000000" w:themeColor="text1"/>
              </w:rPr>
              <w:t xml:space="preserve"> interest if too difficult</w:t>
            </w:r>
          </w:p>
        </w:tc>
      </w:tr>
    </w:tbl>
    <w:p w14:paraId="0C25EED7" w14:textId="12597B29" w:rsidR="0017758E" w:rsidRPr="002230BC" w:rsidDel="002230BC" w:rsidRDefault="002230BC">
      <w:pPr>
        <w:pStyle w:val="Heading1"/>
        <w:rPr>
          <w:del w:id="1003" w:author="Alex Lorimer" w:date="2016-01-20T09:10:00Z"/>
          <w:rFonts w:ascii="Calibri" w:eastAsia="Calibri" w:hAnsi="Calibri" w:cs="Calibri"/>
          <w:rPrChange w:id="1004" w:author="Alex Lorimer" w:date="2016-01-20T09:47:00Z">
            <w:rPr>
              <w:del w:id="1005" w:author="Alex Lorimer" w:date="2016-01-20T09:10:00Z"/>
              <w:rFonts w:ascii="Calibri" w:eastAsia="Calibri" w:hAnsi="Calibri" w:cs="Calibri"/>
              <w:color w:val="000000" w:themeColor="text1"/>
            </w:rPr>
          </w:rPrChange>
        </w:rPr>
        <w:pPrChange w:id="1006" w:author="Alex Lorimer" w:date="2016-01-20T09:47:00Z">
          <w:pPr>
            <w:tabs>
              <w:tab w:val="left" w:pos="2037"/>
            </w:tabs>
            <w:jc w:val="both"/>
          </w:pPr>
        </w:pPrChange>
      </w:pPr>
      <w:r>
        <w:rPr>
          <w:rFonts w:ascii="Calibri" w:eastAsia="Calibri" w:hAnsi="Calibri" w:cs="Calibri"/>
        </w:rPr>
        <w:t>Background Research</w:t>
      </w:r>
      <w:r w:rsidRPr="00D0522A">
        <w:rPr>
          <w:rFonts w:ascii="Calibri" w:eastAsia="Calibri" w:hAnsi="Calibri" w:cs="Calibri"/>
        </w:rPr>
        <w:t xml:space="preserve"> 2.</w:t>
      </w:r>
      <w:r>
        <w:rPr>
          <w:rFonts w:ascii="Calibri" w:eastAsia="Calibri" w:hAnsi="Calibri" w:cs="Calibri"/>
        </w:rPr>
        <w:t>3</w:t>
      </w:r>
    </w:p>
    <w:p w14:paraId="165EA7D8" w14:textId="77777777" w:rsidR="002230BC" w:rsidRDefault="002230BC" w:rsidP="000800E0">
      <w:pPr>
        <w:pStyle w:val="Heading1"/>
        <w:rPr>
          <w:rFonts w:ascii="Calibri" w:eastAsia="Calibri" w:hAnsi="Calibri" w:cs="Calibri"/>
          <w:color w:val="000000" w:themeColor="text1"/>
        </w:rPr>
      </w:pPr>
    </w:p>
    <w:p w14:paraId="5C98B2F3" w14:textId="1739CB06" w:rsidR="00D121F0" w:rsidRPr="00A44B78" w:rsidRDefault="00D121F0" w:rsidP="00D121F0">
      <w:pPr>
        <w:tabs>
          <w:tab w:val="left" w:pos="2037"/>
        </w:tabs>
        <w:jc w:val="both"/>
        <w:rPr>
          <w:rFonts w:ascii="Calibri" w:hAnsi="Calibri"/>
        </w:rPr>
      </w:pPr>
      <w:r w:rsidRPr="00A44B78">
        <w:rPr>
          <w:rFonts w:ascii="Calibri" w:hAnsi="Calibri"/>
        </w:rPr>
        <w:t xml:space="preserve">Given </w:t>
      </w:r>
      <w:r w:rsidR="00895B18">
        <w:rPr>
          <w:rFonts w:ascii="Calibri" w:hAnsi="Calibri"/>
        </w:rPr>
        <w:t xml:space="preserve">the </w:t>
      </w:r>
      <w:r w:rsidRPr="00A44B78">
        <w:rPr>
          <w:rFonts w:ascii="Calibri" w:hAnsi="Calibri"/>
        </w:rPr>
        <w:t xml:space="preserve">positive response this concept received at the school, and the potential for incorporating concepts and ideas from </w:t>
      </w:r>
      <w:r w:rsidR="00895B18">
        <w:rPr>
          <w:rFonts w:ascii="Calibri" w:hAnsi="Calibri"/>
        </w:rPr>
        <w:t xml:space="preserve">the </w:t>
      </w:r>
      <w:r w:rsidRPr="00A44B78">
        <w:rPr>
          <w:rFonts w:ascii="Calibri" w:hAnsi="Calibri"/>
        </w:rPr>
        <w:t>pupils, the pro</w:t>
      </w:r>
      <w:r w:rsidR="00895B18">
        <w:rPr>
          <w:rFonts w:ascii="Calibri" w:hAnsi="Calibri"/>
        </w:rPr>
        <w:t>grammable bee concept became our</w:t>
      </w:r>
      <w:r w:rsidRPr="00A44B78">
        <w:rPr>
          <w:rFonts w:ascii="Calibri" w:hAnsi="Calibri"/>
        </w:rPr>
        <w:t xml:space="preserve"> top choice and the focus of further research and development.</w:t>
      </w:r>
    </w:p>
    <w:p w14:paraId="7AF049D3" w14:textId="255EC340" w:rsidR="00D121F0" w:rsidRDefault="00F3533D">
      <w:pPr>
        <w:ind w:firstLine="720"/>
        <w:rPr>
          <w:rFonts w:ascii="Calibri" w:eastAsia="Calibri" w:hAnsi="Calibri" w:cs="Calibri"/>
          <w:color w:val="9F6200" w:themeColor="text2" w:themeTint="BF"/>
        </w:rPr>
        <w:pPrChange w:id="1007" w:author="Alex Lorimer" w:date="2016-01-20T09:45:00Z">
          <w:pPr>
            <w:pStyle w:val="Heading1"/>
            <w:ind w:firstLine="720"/>
          </w:pPr>
        </w:pPrChange>
      </w:pPr>
      <w:r w:rsidRPr="000800E0">
        <w:rPr>
          <w:rFonts w:ascii="Calibri" w:eastAsia="Calibri" w:hAnsi="Calibri" w:cs="Calibri"/>
          <w:b/>
          <w:color w:val="9F6200" w:themeColor="text2" w:themeTint="BF"/>
        </w:rPr>
        <w:t>Relevance and Scope 2.3</w:t>
      </w:r>
      <w:r w:rsidRPr="00A44B78">
        <w:rPr>
          <w:rFonts w:ascii="Calibri" w:eastAsia="Calibri" w:hAnsi="Calibri" w:cs="Calibri"/>
          <w:b/>
          <w:color w:val="9F6200" w:themeColor="text2" w:themeTint="BF"/>
        </w:rPr>
        <w:t>.</w:t>
      </w:r>
      <w:r w:rsidR="00D121F0">
        <w:rPr>
          <w:rFonts w:ascii="Calibri" w:eastAsia="Calibri" w:hAnsi="Calibri" w:cs="Calibri"/>
          <w:b/>
          <w:color w:val="9F6200" w:themeColor="text2" w:themeTint="BF"/>
        </w:rPr>
        <w:t>1</w:t>
      </w:r>
    </w:p>
    <w:p w14:paraId="286E8B11" w14:textId="233225CF" w:rsidR="00030ECE" w:rsidRDefault="00E036B4" w:rsidP="000800E0">
      <w:pPr>
        <w:jc w:val="both"/>
        <w:rPr>
          <w:rFonts w:ascii="Calibri" w:eastAsia="Calibri" w:hAnsi="Calibri" w:cs="Calibri"/>
          <w:color w:val="000000" w:themeColor="text1"/>
        </w:rPr>
      </w:pPr>
      <w:r>
        <w:rPr>
          <w:rFonts w:ascii="Calibri" w:eastAsia="Calibri" w:hAnsi="Calibri" w:cs="Calibri"/>
        </w:rPr>
        <w:t xml:space="preserve">Algorithms are a key feature </w:t>
      </w:r>
      <w:r w:rsidR="00EA21AA">
        <w:rPr>
          <w:rFonts w:ascii="Calibri" w:eastAsia="Calibri" w:hAnsi="Calibri" w:cs="Calibri"/>
        </w:rPr>
        <w:t>of</w:t>
      </w:r>
      <w:r>
        <w:rPr>
          <w:rFonts w:ascii="Calibri" w:eastAsia="Calibri" w:hAnsi="Calibri" w:cs="Calibri"/>
        </w:rPr>
        <w:t xml:space="preserve"> the</w:t>
      </w:r>
      <w:r w:rsidR="00EA21AA">
        <w:rPr>
          <w:rFonts w:ascii="Calibri" w:eastAsia="Calibri" w:hAnsi="Calibri" w:cs="Calibri"/>
        </w:rPr>
        <w:t xml:space="preserve"> reformed national</w:t>
      </w:r>
      <w:r>
        <w:rPr>
          <w:rFonts w:ascii="Calibri" w:eastAsia="Calibri" w:hAnsi="Calibri" w:cs="Calibri"/>
        </w:rPr>
        <w:t xml:space="preserve"> curriculum</w:t>
      </w:r>
      <w:r w:rsidR="00EA21AA">
        <w:rPr>
          <w:rFonts w:ascii="Calibri" w:eastAsia="Calibri" w:hAnsi="Calibri" w:cs="Calibri"/>
        </w:rPr>
        <w:t xml:space="preserve"> at Key Stage 3</w:t>
      </w:r>
      <w:r>
        <w:rPr>
          <w:rFonts w:ascii="Calibri" w:eastAsia="Calibri" w:hAnsi="Calibri" w:cs="Calibri"/>
        </w:rPr>
        <w:t>, and our bee colony concept is uniquely placed to</w:t>
      </w:r>
      <w:r w:rsidR="00EA21AA">
        <w:rPr>
          <w:rFonts w:ascii="Calibri" w:eastAsia="Calibri" w:hAnsi="Calibri" w:cs="Calibri"/>
        </w:rPr>
        <w:t xml:space="preserve"> explore this topic</w:t>
      </w:r>
      <w:r w:rsidR="00EA21AA" w:rsidRPr="00EA21AA">
        <w:rPr>
          <w:rFonts w:ascii="Calibri" w:eastAsia="Calibri" w:hAnsi="Calibri" w:cs="Calibri"/>
          <w:color w:val="000000" w:themeColor="text1"/>
          <w:rPrChange w:id="1008" w:author="Alex Lorimer" w:date="2016-01-20T11:26:00Z">
            <w:rPr>
              <w:rFonts w:ascii="Calibri" w:eastAsia="Calibri" w:hAnsi="Calibri" w:cs="Calibri"/>
              <w:b/>
              <w:bCs/>
              <w:color w:val="CD8C06" w:themeColor="accent1" w:themeShade="BF"/>
              <w:sz w:val="28"/>
              <w:szCs w:val="28"/>
            </w:rPr>
          </w:rPrChange>
        </w:rPr>
        <w:t xml:space="preserve">. Autonomous problem solving/learning algorithms </w:t>
      </w:r>
      <w:r w:rsidR="009F30E8" w:rsidRPr="00EA21AA">
        <w:rPr>
          <w:rFonts w:ascii="Calibri" w:eastAsia="Calibri" w:hAnsi="Calibri" w:cs="Calibri"/>
          <w:color w:val="000000" w:themeColor="text1"/>
          <w:rPrChange w:id="1009" w:author="Alex Lorimer" w:date="2016-01-20T11:26:00Z">
            <w:rPr>
              <w:rFonts w:ascii="Calibri" w:eastAsia="Calibri" w:hAnsi="Calibri" w:cs="Calibri"/>
              <w:b/>
              <w:bCs/>
              <w:color w:val="0070C0"/>
              <w:sz w:val="28"/>
              <w:szCs w:val="28"/>
            </w:rPr>
          </w:rPrChange>
        </w:rPr>
        <w:t xml:space="preserve">control </w:t>
      </w:r>
      <w:r w:rsidR="00EA21AA" w:rsidRPr="00EA21AA">
        <w:rPr>
          <w:rFonts w:ascii="Calibri" w:eastAsia="Calibri" w:hAnsi="Calibri" w:cs="Calibri"/>
          <w:color w:val="000000" w:themeColor="text1"/>
          <w:rPrChange w:id="1010" w:author="Alex Lorimer" w:date="2016-01-20T11:26:00Z">
            <w:rPr>
              <w:rFonts w:ascii="Calibri" w:eastAsia="Calibri" w:hAnsi="Calibri" w:cs="Calibri"/>
              <w:b/>
              <w:bCs/>
              <w:color w:val="0070C0"/>
              <w:sz w:val="28"/>
              <w:szCs w:val="28"/>
            </w:rPr>
          </w:rPrChange>
        </w:rPr>
        <w:t xml:space="preserve">and influence </w:t>
      </w:r>
      <w:r w:rsidR="009F30E8" w:rsidRPr="00EA21AA">
        <w:rPr>
          <w:rFonts w:ascii="Calibri" w:eastAsia="Calibri" w:hAnsi="Calibri" w:cs="Calibri"/>
          <w:color w:val="000000" w:themeColor="text1"/>
          <w:rPrChange w:id="1011" w:author="Alex Lorimer" w:date="2016-01-20T11:26:00Z">
            <w:rPr>
              <w:rFonts w:ascii="Calibri" w:eastAsia="Calibri" w:hAnsi="Calibri" w:cs="Calibri"/>
              <w:b/>
              <w:bCs/>
              <w:color w:val="0070C0"/>
              <w:sz w:val="28"/>
              <w:szCs w:val="28"/>
            </w:rPr>
          </w:rPrChange>
        </w:rPr>
        <w:t>many aspects of society, from weather forecasting to stock trading activity,</w:t>
      </w:r>
      <w:r w:rsidR="009F30E8" w:rsidRPr="00EA21AA">
        <w:rPr>
          <w:rStyle w:val="FootnoteReference"/>
          <w:rFonts w:ascii="Calibri" w:eastAsia="Calibri" w:hAnsi="Calibri" w:cs="Calibri"/>
          <w:color w:val="000000" w:themeColor="text1"/>
          <w:rPrChange w:id="1012" w:author="Alex Lorimer" w:date="2016-01-20T11:26:00Z">
            <w:rPr>
              <w:rStyle w:val="FootnoteReference"/>
              <w:rFonts w:ascii="Calibri" w:eastAsia="Calibri" w:hAnsi="Calibri" w:cs="Calibri"/>
              <w:b/>
              <w:bCs/>
              <w:color w:val="0070C0"/>
              <w:sz w:val="28"/>
              <w:szCs w:val="28"/>
            </w:rPr>
          </w:rPrChange>
        </w:rPr>
        <w:footnoteReference w:id="17"/>
      </w:r>
      <w:r w:rsidR="009F30E8" w:rsidRPr="00EA21AA">
        <w:rPr>
          <w:rFonts w:ascii="Calibri" w:eastAsia="Calibri" w:hAnsi="Calibri" w:cs="Calibri"/>
          <w:color w:val="000000" w:themeColor="text1"/>
          <w:rPrChange w:id="1019" w:author="Alex Lorimer" w:date="2016-01-20T11:26:00Z">
            <w:rPr>
              <w:rFonts w:ascii="Calibri" w:eastAsia="Calibri" w:hAnsi="Calibri" w:cs="Calibri"/>
              <w:b/>
              <w:bCs/>
              <w:color w:val="0070C0"/>
              <w:sz w:val="28"/>
              <w:szCs w:val="28"/>
            </w:rPr>
          </w:rPrChange>
        </w:rPr>
        <w:t xml:space="preserve"> </w:t>
      </w:r>
      <w:r w:rsidR="00030ECE">
        <w:rPr>
          <w:rFonts w:ascii="Calibri" w:eastAsia="Calibri" w:hAnsi="Calibri" w:cs="Calibri"/>
          <w:color w:val="000000" w:themeColor="text1"/>
        </w:rPr>
        <w:t>or</w:t>
      </w:r>
      <w:r w:rsidR="00030ECE">
        <w:rPr>
          <w:rFonts w:ascii="Calibri" w:eastAsia="Calibri" w:hAnsi="Calibri" w:cs="Calibri"/>
          <w:color w:val="000000" w:themeColor="text1"/>
          <w:rPrChange w:id="1020" w:author="Alex Lorimer" w:date="2016-01-20T11:26:00Z">
            <w:rPr>
              <w:rFonts w:ascii="Calibri" w:eastAsia="Calibri" w:hAnsi="Calibri" w:cs="Calibri"/>
              <w:b/>
              <w:bCs/>
              <w:color w:val="000000" w:themeColor="text1"/>
              <w:sz w:val="28"/>
              <w:szCs w:val="28"/>
            </w:rPr>
          </w:rPrChange>
        </w:rPr>
        <w:t xml:space="preserve"> from transport planning</w:t>
      </w:r>
      <w:r w:rsidR="00030ECE">
        <w:rPr>
          <w:rFonts w:ascii="Calibri" w:eastAsia="Calibri" w:hAnsi="Calibri" w:cs="Calibri"/>
          <w:color w:val="000000" w:themeColor="text1"/>
        </w:rPr>
        <w:t xml:space="preserve"> and</w:t>
      </w:r>
      <w:r w:rsidR="009F30E8" w:rsidRPr="000800E0">
        <w:rPr>
          <w:rFonts w:ascii="Calibri" w:eastAsia="Calibri" w:hAnsi="Calibri" w:cs="Calibri"/>
          <w:color w:val="000000" w:themeColor="text1"/>
        </w:rPr>
        <w:t xml:space="preserve"> scheduling to date matching</w:t>
      </w:r>
      <w:r w:rsidR="009F30E8" w:rsidRPr="000800E0">
        <w:rPr>
          <w:rStyle w:val="FootnoteReference"/>
          <w:rFonts w:ascii="Calibri" w:eastAsia="Calibri" w:hAnsi="Calibri" w:cs="Calibri"/>
          <w:color w:val="000000" w:themeColor="text1"/>
        </w:rPr>
        <w:footnoteReference w:id="18"/>
      </w:r>
      <w:r w:rsidR="009F30E8" w:rsidRPr="000800E0">
        <w:rPr>
          <w:rFonts w:ascii="Calibri" w:eastAsia="Calibri" w:hAnsi="Calibri" w:cs="Calibri"/>
          <w:color w:val="000000" w:themeColor="text1"/>
        </w:rPr>
        <w:t xml:space="preserve"> (the list is ever growin</w:t>
      </w:r>
      <w:r w:rsidR="00EA21AA" w:rsidRPr="000800E0">
        <w:rPr>
          <w:rFonts w:ascii="Calibri" w:eastAsia="Calibri" w:hAnsi="Calibri" w:cs="Calibri"/>
          <w:color w:val="000000" w:themeColor="text1"/>
        </w:rPr>
        <w:t>g). But</w:t>
      </w:r>
      <w:r w:rsidR="009F30E8" w:rsidRPr="000800E0">
        <w:rPr>
          <w:rFonts w:ascii="Calibri" w:eastAsia="Calibri" w:hAnsi="Calibri" w:cs="Calibri"/>
          <w:color w:val="000000" w:themeColor="text1"/>
        </w:rPr>
        <w:t xml:space="preserve"> despite the complexity of the problems such algorithms tackle, frequently the approach that is employed can be defined by simple rules that are far easier to understand. </w:t>
      </w:r>
      <w:r w:rsidR="00030ECE">
        <w:rPr>
          <w:rFonts w:ascii="Calibri" w:eastAsia="Calibri" w:hAnsi="Calibri" w:cs="Calibri"/>
          <w:color w:val="000000" w:themeColor="text1"/>
        </w:rPr>
        <w:t>These</w:t>
      </w:r>
      <w:r w:rsidR="00EA21AA">
        <w:rPr>
          <w:rFonts w:ascii="Calibri" w:eastAsia="Calibri" w:hAnsi="Calibri" w:cs="Calibri"/>
          <w:color w:val="000000" w:themeColor="text1"/>
        </w:rPr>
        <w:t xml:space="preserve"> problem solving algorithms are</w:t>
      </w:r>
      <w:r w:rsidR="00030ECE">
        <w:rPr>
          <w:rFonts w:ascii="Calibri" w:eastAsia="Calibri" w:hAnsi="Calibri" w:cs="Calibri"/>
          <w:color w:val="000000" w:themeColor="text1"/>
        </w:rPr>
        <w:t xml:space="preserve"> often</w:t>
      </w:r>
      <w:r w:rsidR="00EA21AA">
        <w:rPr>
          <w:rFonts w:ascii="Calibri" w:eastAsia="Calibri" w:hAnsi="Calibri" w:cs="Calibri"/>
          <w:color w:val="000000" w:themeColor="text1"/>
        </w:rPr>
        <w:t xml:space="preserve"> inspired or informed by the </w:t>
      </w:r>
      <w:r w:rsidR="00030ECE">
        <w:rPr>
          <w:rFonts w:ascii="Calibri" w:eastAsia="Calibri" w:hAnsi="Calibri" w:cs="Calibri"/>
          <w:color w:val="000000" w:themeColor="text1"/>
        </w:rPr>
        <w:t xml:space="preserve">natural world, as we learn from the </w:t>
      </w:r>
      <w:r w:rsidR="00EA21AA">
        <w:rPr>
          <w:rFonts w:ascii="Calibri" w:eastAsia="Calibri" w:hAnsi="Calibri" w:cs="Calibri"/>
          <w:color w:val="000000" w:themeColor="text1"/>
        </w:rPr>
        <w:t>processes and behaviours</w:t>
      </w:r>
      <w:r w:rsidR="00030ECE">
        <w:rPr>
          <w:rFonts w:ascii="Calibri" w:eastAsia="Calibri" w:hAnsi="Calibri" w:cs="Calibri"/>
          <w:color w:val="000000" w:themeColor="text1"/>
        </w:rPr>
        <w:t xml:space="preserve"> that biological systems have evolved over millions of year to overcome complex challenges.</w:t>
      </w:r>
    </w:p>
    <w:p w14:paraId="6FF1ABF5" w14:textId="267F745A" w:rsidR="002230BC" w:rsidRDefault="00030ECE" w:rsidP="000800E0">
      <w:pPr>
        <w:jc w:val="both"/>
        <w:rPr>
          <w:rFonts w:ascii="Calibri" w:eastAsia="Calibri" w:hAnsi="Calibri" w:cs="Calibri"/>
          <w:color w:val="000000" w:themeColor="text1"/>
        </w:rPr>
      </w:pPr>
      <w:r>
        <w:rPr>
          <w:rFonts w:ascii="Calibri" w:eastAsia="Calibri" w:hAnsi="Calibri" w:cs="Calibri"/>
          <w:color w:val="000000" w:themeColor="text1"/>
        </w:rPr>
        <w:t xml:space="preserve">Social insects are a common area of study for this purpose. As a simple example, a swarm intelligence algorithm </w:t>
      </w:r>
      <w:r w:rsidR="009F30E8" w:rsidRPr="000800E0">
        <w:rPr>
          <w:rFonts w:ascii="Calibri" w:eastAsia="Calibri" w:hAnsi="Calibri" w:cs="Calibri"/>
          <w:color w:val="000000" w:themeColor="text1"/>
        </w:rPr>
        <w:t>might determine optimally short paths between</w:t>
      </w:r>
      <w:r>
        <w:rPr>
          <w:rFonts w:ascii="Calibri" w:eastAsia="Calibri" w:hAnsi="Calibri" w:cs="Calibri"/>
          <w:color w:val="000000" w:themeColor="text1"/>
        </w:rPr>
        <w:t xml:space="preserve"> multiple</w:t>
      </w:r>
      <w:r w:rsidR="009F30E8" w:rsidRPr="00EA21AA">
        <w:rPr>
          <w:rFonts w:ascii="Calibri" w:eastAsia="Calibri" w:hAnsi="Calibri" w:cs="Calibri"/>
          <w:color w:val="000000" w:themeColor="text1"/>
          <w:rPrChange w:id="1025" w:author="Alex Lorimer" w:date="2016-01-20T11:26:00Z">
            <w:rPr>
              <w:rFonts w:ascii="Calibri" w:eastAsia="Calibri" w:hAnsi="Calibri" w:cs="Calibri"/>
              <w:b/>
              <w:bCs/>
              <w:color w:val="0070C0"/>
              <w:sz w:val="28"/>
              <w:szCs w:val="28"/>
            </w:rPr>
          </w:rPrChange>
        </w:rPr>
        <w:t xml:space="preserve"> poin</w:t>
      </w:r>
      <w:r>
        <w:rPr>
          <w:rFonts w:ascii="Calibri" w:eastAsia="Calibri" w:hAnsi="Calibri" w:cs="Calibri"/>
          <w:color w:val="000000" w:themeColor="text1"/>
          <w:rPrChange w:id="1026" w:author="Alex Lorimer" w:date="2016-01-20T11:26:00Z">
            <w:rPr>
              <w:rFonts w:ascii="Calibri" w:eastAsia="Calibri" w:hAnsi="Calibri" w:cs="Calibri"/>
              <w:b/>
              <w:bCs/>
              <w:color w:val="000000" w:themeColor="text1"/>
              <w:sz w:val="28"/>
              <w:szCs w:val="28"/>
            </w:rPr>
          </w:rPrChange>
        </w:rPr>
        <w:t>ts by replicating</w:t>
      </w:r>
      <w:r w:rsidR="009F30E8" w:rsidRPr="00EA21AA">
        <w:rPr>
          <w:rFonts w:ascii="Calibri" w:eastAsia="Calibri" w:hAnsi="Calibri" w:cs="Calibri"/>
          <w:color w:val="000000" w:themeColor="text1"/>
          <w:rPrChange w:id="1027" w:author="Alex Lorimer" w:date="2016-01-20T11:26:00Z">
            <w:rPr>
              <w:rFonts w:ascii="Calibri" w:eastAsia="Calibri" w:hAnsi="Calibri" w:cs="Calibri"/>
              <w:b/>
              <w:bCs/>
              <w:color w:val="0070C0"/>
              <w:sz w:val="28"/>
              <w:szCs w:val="28"/>
            </w:rPr>
          </w:rPrChange>
        </w:rPr>
        <w:t xml:space="preserve"> </w:t>
      </w:r>
      <w:r>
        <w:rPr>
          <w:rFonts w:ascii="Calibri" w:eastAsia="Calibri" w:hAnsi="Calibri" w:cs="Calibri"/>
          <w:color w:val="000000" w:themeColor="text1"/>
        </w:rPr>
        <w:t>ant colony behavior</w:t>
      </w:r>
      <w:r w:rsidR="009F30E8" w:rsidRPr="000800E0">
        <w:rPr>
          <w:rFonts w:ascii="Calibri" w:eastAsia="Calibri" w:hAnsi="Calibri" w:cs="Calibri"/>
          <w:color w:val="000000" w:themeColor="text1"/>
        </w:rPr>
        <w:t>. Ants tackle such problems by individually leaving a trail</w:t>
      </w:r>
      <w:r>
        <w:rPr>
          <w:rFonts w:ascii="Calibri" w:eastAsia="Calibri" w:hAnsi="Calibri" w:cs="Calibri"/>
          <w:color w:val="000000" w:themeColor="text1"/>
        </w:rPr>
        <w:t xml:space="preserve"> of pheromones</w:t>
      </w:r>
      <w:r w:rsidR="009F30E8" w:rsidRPr="00EA21AA">
        <w:rPr>
          <w:rFonts w:ascii="Calibri" w:eastAsia="Calibri" w:hAnsi="Calibri" w:cs="Calibri"/>
          <w:color w:val="000000" w:themeColor="text1"/>
          <w:rPrChange w:id="1028" w:author="Alex Lorimer" w:date="2016-01-20T11:26:00Z">
            <w:rPr>
              <w:rFonts w:ascii="Calibri" w:eastAsia="Calibri" w:hAnsi="Calibri" w:cs="Calibri"/>
              <w:b/>
              <w:bCs/>
              <w:color w:val="0070C0"/>
              <w:sz w:val="28"/>
              <w:szCs w:val="28"/>
            </w:rPr>
          </w:rPrChange>
        </w:rPr>
        <w:t xml:space="preserve">, </w:t>
      </w:r>
      <w:r w:rsidRPr="00EA21AA">
        <w:rPr>
          <w:rFonts w:ascii="Calibri" w:eastAsia="Calibri" w:hAnsi="Calibri" w:cs="Calibri"/>
          <w:color w:val="000000" w:themeColor="text1"/>
          <w:rPrChange w:id="1029" w:author="Alex Lorimer" w:date="2016-01-20T11:26:00Z">
            <w:rPr>
              <w:rFonts w:ascii="Calibri" w:eastAsia="Calibri" w:hAnsi="Calibri" w:cs="Calibri"/>
              <w:b/>
              <w:bCs/>
              <w:color w:val="000000" w:themeColor="text1"/>
              <w:sz w:val="28"/>
              <w:szCs w:val="28"/>
            </w:rPr>
          </w:rPrChange>
        </w:rPr>
        <w:t>signaling</w:t>
      </w:r>
      <w:r w:rsidR="009F30E8" w:rsidRPr="000800E0">
        <w:rPr>
          <w:rFonts w:ascii="Calibri" w:eastAsia="Calibri" w:hAnsi="Calibri" w:cs="Calibri"/>
          <w:color w:val="000000" w:themeColor="text1"/>
        </w:rPr>
        <w:t xml:space="preserve"> whether or not they have recently found food. Other ants can randomly explore, but are inclined to follow attractive trails. Over </w:t>
      </w:r>
      <w:r w:rsidRPr="00EA21AA">
        <w:rPr>
          <w:rFonts w:ascii="Calibri" w:eastAsia="Calibri" w:hAnsi="Calibri" w:cs="Calibri"/>
          <w:color w:val="000000" w:themeColor="text1"/>
          <w:rPrChange w:id="1030" w:author="Alex Lorimer" w:date="2016-01-20T11:26:00Z">
            <w:rPr>
              <w:rFonts w:ascii="Calibri" w:eastAsia="Calibri" w:hAnsi="Calibri" w:cs="Calibri"/>
              <w:b/>
              <w:bCs/>
              <w:color w:val="000000" w:themeColor="text1"/>
              <w:sz w:val="28"/>
              <w:szCs w:val="28"/>
            </w:rPr>
          </w:rPrChange>
        </w:rPr>
        <w:t>time,</w:t>
      </w:r>
      <w:r w:rsidR="009F30E8" w:rsidRPr="00EA21AA">
        <w:rPr>
          <w:rFonts w:ascii="Calibri" w:eastAsia="Calibri" w:hAnsi="Calibri" w:cs="Calibri"/>
          <w:color w:val="000000" w:themeColor="text1"/>
          <w:rPrChange w:id="1031" w:author="Alex Lorimer" w:date="2016-01-20T11:26:00Z">
            <w:rPr>
              <w:rFonts w:ascii="Calibri" w:eastAsia="Calibri" w:hAnsi="Calibri" w:cs="Calibri"/>
              <w:b/>
              <w:bCs/>
              <w:color w:val="0070C0"/>
              <w:sz w:val="28"/>
              <w:szCs w:val="28"/>
            </w:rPr>
          </w:rPrChange>
        </w:rPr>
        <w:t xml:space="preserve"> the trails that remain stronger (reinforced by other ants) are those which are travelled most frequently. These, on average, tend to be the shortest path</w:t>
      </w:r>
      <w:r>
        <w:rPr>
          <w:rFonts w:ascii="Calibri" w:eastAsia="Calibri" w:hAnsi="Calibri" w:cs="Calibri"/>
          <w:color w:val="000000" w:themeColor="text1"/>
        </w:rPr>
        <w:t>s</w:t>
      </w:r>
      <w:r w:rsidR="009F30E8" w:rsidRPr="00EA21AA">
        <w:rPr>
          <w:rFonts w:ascii="Calibri" w:eastAsia="Calibri" w:hAnsi="Calibri" w:cs="Calibri"/>
          <w:color w:val="000000" w:themeColor="text1"/>
          <w:rPrChange w:id="1032" w:author="Alex Lorimer" w:date="2016-01-20T11:26:00Z">
            <w:rPr>
              <w:rFonts w:ascii="Calibri" w:eastAsia="Calibri" w:hAnsi="Calibri" w:cs="Calibri"/>
              <w:b/>
              <w:bCs/>
              <w:color w:val="0070C0"/>
              <w:sz w:val="28"/>
              <w:szCs w:val="28"/>
            </w:rPr>
          </w:rPrChange>
        </w:rPr>
        <w:t xml:space="preserve"> between desirable points, while the </w:t>
      </w:r>
      <w:r w:rsidR="005473A1">
        <w:rPr>
          <w:rFonts w:ascii="Calibri" w:eastAsia="Calibri" w:hAnsi="Calibri" w:cs="Calibri"/>
          <w:noProof/>
          <w:color w:val="0070C0"/>
          <w:lang w:eastAsia="ja-JP"/>
        </w:rPr>
        <w:lastRenderedPageBreak/>
        <mc:AlternateContent>
          <mc:Choice Requires="wps">
            <w:drawing>
              <wp:anchor distT="0" distB="0" distL="114300" distR="114300" simplePos="0" relativeHeight="251673630" behindDoc="0" locked="0" layoutInCell="1" allowOverlap="1" wp14:anchorId="50278B87" wp14:editId="418F7C96">
                <wp:simplePos x="0" y="0"/>
                <wp:positionH relativeFrom="column">
                  <wp:posOffset>2762250</wp:posOffset>
                </wp:positionH>
                <wp:positionV relativeFrom="paragraph">
                  <wp:posOffset>9525</wp:posOffset>
                </wp:positionV>
                <wp:extent cx="3200400" cy="3009900"/>
                <wp:effectExtent l="0" t="0" r="0" b="0"/>
                <wp:wrapSquare wrapText="bothSides"/>
                <wp:docPr id="286" name="Text Box 286"/>
                <wp:cNvGraphicFramePr/>
                <a:graphic xmlns:a="http://schemas.openxmlformats.org/drawingml/2006/main">
                  <a:graphicData uri="http://schemas.microsoft.com/office/word/2010/wordprocessingShape">
                    <wps:wsp>
                      <wps:cNvSpPr txBox="1"/>
                      <wps:spPr>
                        <a:xfrm>
                          <a:off x="0" y="0"/>
                          <a:ext cx="3200400" cy="3009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5FA2C5" w14:textId="59191335" w:rsidR="00170724" w:rsidRDefault="00170724">
                            <w:pPr>
                              <w:rPr>
                                <w:ins w:id="1033" w:author="Alex Lorimer" w:date="2016-01-20T10:28:00Z"/>
                              </w:rPr>
                            </w:pPr>
                            <w:ins w:id="1034" w:author="Alex Lorimer" w:date="2016-01-20T10:28:00Z">
                              <w:r>
                                <w:rPr>
                                  <w:noProof/>
                                  <w:lang w:eastAsia="ja-JP"/>
                                </w:rPr>
                                <w:drawing>
                                  <wp:inline distT="0" distB="0" distL="0" distR="0" wp14:anchorId="6576E386" wp14:editId="736D4EE3">
                                    <wp:extent cx="3011170" cy="2285752"/>
                                    <wp:effectExtent l="0" t="0" r="0" b="635"/>
                                    <wp:docPr id="287" name="Picture 287" descr="slime_mol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me_mold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1170" cy="2285752"/>
                                            </a:xfrm>
                                            <a:prstGeom prst="rect">
                                              <a:avLst/>
                                            </a:prstGeom>
                                            <a:noFill/>
                                            <a:ln>
                                              <a:noFill/>
                                            </a:ln>
                                          </pic:spPr>
                                        </pic:pic>
                                      </a:graphicData>
                                    </a:graphic>
                                  </wp:inline>
                                </w:drawing>
                              </w:r>
                            </w:ins>
                          </w:p>
                          <w:p w14:paraId="4817CF1E" w14:textId="22C93F4E" w:rsidR="00170724" w:rsidRDefault="00170724">
                            <w:ins w:id="1035" w:author="Alex Lorimer" w:date="2016-01-20T10:29:00Z">
                              <w:r>
                                <w:t xml:space="preserve">Science/AAAS, </w:t>
                              </w:r>
                            </w:ins>
                            <w:ins w:id="1036" w:author="Alex Lorimer" w:date="2016-01-20T10:28:00Z">
                              <w:r w:rsidRPr="00460E63">
                                <w:t>http://www.wired.com/2010/01/slime-mold-grows-network-just-like-tokyo-rail-system/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78B87" id="Text Box 286" o:spid="_x0000_s1151" type="#_x0000_t202" style="position:absolute;left:0;text-align:left;margin-left:217.5pt;margin-top:.75pt;width:252pt;height:237pt;z-index:2516736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" fillcolor="white [3201]" stroked="f" strokeweight=".5pt">
                <v:textbox>
                  <w:txbxContent>
                    <w:p w14:paraId="185FA2C5" w14:textId="59191335" w:rsidR="00170724" w:rsidRDefault="00170724">
                      <w:pPr>
                        <w:rPr>
                          <w:ins w:id="1064" w:author="Alex Lorimer" w:date="2016-01-20T10:28:00Z"/>
                        </w:rPr>
                      </w:pPr>
                      <w:ins w:id="1065" w:author="Alex Lorimer" w:date="2016-01-20T10:28:00Z">
                        <w:r>
                          <w:rPr>
                            <w:noProof/>
                          </w:rPr>
                          <w:drawing>
                            <wp:inline distT="0" distB="0" distL="0" distR="0" wp14:anchorId="6576E386" wp14:editId="736D4EE3">
                              <wp:extent cx="3011170" cy="2285752"/>
                              <wp:effectExtent l="0" t="0" r="0" b="635"/>
                              <wp:docPr id="287" name="Picture 287" descr="slime_mol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me_mold_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1170" cy="2285752"/>
                                      </a:xfrm>
                                      <a:prstGeom prst="rect">
                                        <a:avLst/>
                                      </a:prstGeom>
                                      <a:noFill/>
                                      <a:ln>
                                        <a:noFill/>
                                      </a:ln>
                                    </pic:spPr>
                                  </pic:pic>
                                </a:graphicData>
                              </a:graphic>
                            </wp:inline>
                          </w:drawing>
                        </w:r>
                      </w:ins>
                    </w:p>
                    <w:p w14:paraId="4817CF1E" w14:textId="22C93F4E" w:rsidR="00170724" w:rsidRDefault="00170724">
                      <w:ins w:id="1066" w:author="Alex Lorimer" w:date="2016-01-20T10:29:00Z">
                        <w:r>
                          <w:t xml:space="preserve">Science/AAAS, </w:t>
                        </w:r>
                      </w:ins>
                      <w:ins w:id="1067" w:author="Alex Lorimer" w:date="2016-01-20T10:28:00Z">
                        <w:r w:rsidRPr="00460E63">
                          <w:t>http://www.wired.com/2010/01/slime-mold-grows-network-just-like-tokyo-rail-system/</w:t>
                        </w:r>
                      </w:ins>
                    </w:p>
                  </w:txbxContent>
                </v:textbox>
                <w10:wrap type="square"/>
              </v:shape>
            </w:pict>
          </mc:Fallback>
        </mc:AlternateContent>
      </w:r>
      <w:r w:rsidR="009F30E8" w:rsidRPr="00EA21AA">
        <w:rPr>
          <w:rFonts w:ascii="Calibri" w:eastAsia="Calibri" w:hAnsi="Calibri" w:cs="Calibri"/>
          <w:color w:val="000000" w:themeColor="text1"/>
          <w:rPrChange w:id="1037" w:author="Alex Lorimer" w:date="2016-01-20T11:26:00Z">
            <w:rPr>
              <w:rFonts w:ascii="Calibri" w:eastAsia="Calibri" w:hAnsi="Calibri" w:cs="Calibri"/>
              <w:b/>
              <w:bCs/>
              <w:color w:val="0070C0"/>
              <w:sz w:val="28"/>
              <w:szCs w:val="28"/>
            </w:rPr>
          </w:rPrChange>
        </w:rPr>
        <w:t>longer trails require more effort to maintain (tending to weaken). Hence, the</w:t>
      </w:r>
      <w:r>
        <w:rPr>
          <w:rFonts w:ascii="Calibri" w:eastAsia="Calibri" w:hAnsi="Calibri" w:cs="Calibri"/>
          <w:color w:val="000000" w:themeColor="text1"/>
        </w:rPr>
        <w:t xml:space="preserve"> general</w:t>
      </w:r>
      <w:r w:rsidR="009F30E8" w:rsidRPr="00EA21AA">
        <w:rPr>
          <w:rFonts w:ascii="Calibri" w:eastAsia="Calibri" w:hAnsi="Calibri" w:cs="Calibri"/>
          <w:color w:val="000000" w:themeColor="text1"/>
          <w:rPrChange w:id="1038" w:author="Alex Lorimer" w:date="2016-01-20T11:26:00Z">
            <w:rPr>
              <w:rFonts w:ascii="Calibri" w:eastAsia="Calibri" w:hAnsi="Calibri" w:cs="Calibri"/>
              <w:b/>
              <w:bCs/>
              <w:color w:val="0070C0"/>
              <w:sz w:val="28"/>
              <w:szCs w:val="28"/>
            </w:rPr>
          </w:rPrChange>
        </w:rPr>
        <w:t xml:space="preserve"> problem-solving approach can be </w:t>
      </w:r>
      <w:r>
        <w:rPr>
          <w:rFonts w:ascii="Calibri" w:eastAsia="Calibri" w:hAnsi="Calibri" w:cs="Calibri"/>
          <w:color w:val="000000" w:themeColor="text1"/>
        </w:rPr>
        <w:t>described</w:t>
      </w:r>
      <w:r w:rsidR="009F30E8" w:rsidRPr="00EA21AA">
        <w:rPr>
          <w:rFonts w:ascii="Calibri" w:eastAsia="Calibri" w:hAnsi="Calibri" w:cs="Calibri"/>
          <w:color w:val="000000" w:themeColor="text1"/>
          <w:rPrChange w:id="1039" w:author="Alex Lorimer" w:date="2016-01-20T11:26:00Z">
            <w:rPr>
              <w:rFonts w:ascii="Calibri" w:eastAsia="Calibri" w:hAnsi="Calibri" w:cs="Calibri"/>
              <w:b/>
              <w:bCs/>
              <w:color w:val="0070C0"/>
              <w:sz w:val="28"/>
              <w:szCs w:val="28"/>
            </w:rPr>
          </w:rPrChange>
        </w:rPr>
        <w:t xml:space="preserve"> by just a few simple behaviors (random exploratio</w:t>
      </w:r>
      <w:r w:rsidR="00AD0440">
        <w:rPr>
          <w:rFonts w:ascii="Calibri" w:eastAsia="Calibri" w:hAnsi="Calibri" w:cs="Calibri"/>
          <w:color w:val="000000" w:themeColor="text1"/>
          <w:rPrChange w:id="1040" w:author="Alex Lorimer" w:date="2016-01-20T11:26:00Z">
            <w:rPr>
              <w:rFonts w:ascii="Calibri" w:eastAsia="Calibri" w:hAnsi="Calibri" w:cs="Calibri"/>
              <w:b/>
              <w:bCs/>
              <w:color w:val="000000" w:themeColor="text1"/>
              <w:sz w:val="28"/>
              <w:szCs w:val="28"/>
            </w:rPr>
          </w:rPrChange>
        </w:rPr>
        <w:t>n and conditional trail setting/</w:t>
      </w:r>
      <w:r w:rsidR="009F30E8" w:rsidRPr="00EA21AA">
        <w:rPr>
          <w:rFonts w:ascii="Calibri" w:eastAsia="Calibri" w:hAnsi="Calibri" w:cs="Calibri"/>
          <w:color w:val="000000" w:themeColor="text1"/>
          <w:rPrChange w:id="1041" w:author="Alex Lorimer" w:date="2016-01-20T11:26:00Z">
            <w:rPr>
              <w:rFonts w:ascii="Calibri" w:eastAsia="Calibri" w:hAnsi="Calibri" w:cs="Calibri"/>
              <w:b/>
              <w:bCs/>
              <w:color w:val="0070C0"/>
              <w:sz w:val="28"/>
              <w:szCs w:val="28"/>
            </w:rPr>
          </w:rPrChange>
        </w:rPr>
        <w:t>following).</w:t>
      </w:r>
    </w:p>
    <w:p w14:paraId="63115098" w14:textId="77777777" w:rsidR="00B0058F" w:rsidRDefault="00F05309" w:rsidP="000800E0">
      <w:pPr>
        <w:jc w:val="both"/>
        <w:rPr>
          <w:ins w:id="1042" w:author="Alex Lorimer" w:date="2016-01-20T15:06:00Z"/>
          <w:rFonts w:ascii="Calibri" w:eastAsia="Calibri" w:hAnsi="Calibri" w:cs="Calibri"/>
          <w:color w:val="000000" w:themeColor="text1"/>
        </w:rPr>
      </w:pPr>
      <w:r>
        <w:rPr>
          <w:rFonts w:ascii="Calibri" w:eastAsia="Calibri" w:hAnsi="Calibri" w:cs="Calibri"/>
          <w:color w:val="000000" w:themeColor="text1"/>
        </w:rPr>
        <w:t xml:space="preserve">Slime mould is an example of another organism that has been used to explore shortest-path algorithms. </w:t>
      </w:r>
      <w:r w:rsidR="005473A1">
        <w:rPr>
          <w:rFonts w:ascii="Calibri" w:eastAsia="Calibri" w:hAnsi="Calibri" w:cs="Calibri"/>
          <w:color w:val="000000" w:themeColor="text1"/>
        </w:rPr>
        <w:t xml:space="preserve">Fig () shows slime mould growing </w:t>
      </w:r>
      <w:ins w:id="1043" w:author="Alex Lorimer" w:date="2016-01-20T15:04:00Z">
        <w:r w:rsidR="00B0058F">
          <w:rPr>
            <w:rFonts w:ascii="Calibri" w:eastAsia="Calibri" w:hAnsi="Calibri" w:cs="Calibri"/>
            <w:color w:val="000000" w:themeColor="text1"/>
          </w:rPr>
          <w:t xml:space="preserve">to </w:t>
        </w:r>
      </w:ins>
      <w:del w:id="1044" w:author="Alex Lorimer" w:date="2016-01-20T15:04:00Z">
        <w:r w:rsidR="005473A1" w:rsidDel="00B0058F">
          <w:rPr>
            <w:rFonts w:ascii="Calibri" w:eastAsia="Calibri" w:hAnsi="Calibri" w:cs="Calibri"/>
            <w:color w:val="000000" w:themeColor="text1"/>
          </w:rPr>
          <w:delText>to</w:delText>
        </w:r>
      </w:del>
      <w:del w:id="1045" w:author="Alex Lorimer" w:date="2016-01-20T15:03:00Z">
        <w:r w:rsidR="005473A1" w:rsidDel="00B0058F">
          <w:rPr>
            <w:rFonts w:ascii="Calibri" w:eastAsia="Calibri" w:hAnsi="Calibri" w:cs="Calibri"/>
            <w:color w:val="000000" w:themeColor="text1"/>
          </w:rPr>
          <w:delText xml:space="preserve"> </w:delText>
        </w:r>
      </w:del>
      <w:del w:id="1046" w:author="Alex Lorimer" w:date="2016-01-20T15:04:00Z">
        <w:r w:rsidR="005473A1" w:rsidDel="00B0058F">
          <w:rPr>
            <w:rFonts w:ascii="Calibri" w:eastAsia="Calibri" w:hAnsi="Calibri" w:cs="Calibri"/>
            <w:color w:val="000000" w:themeColor="text1"/>
          </w:rPr>
          <w:delText>replicate Tokyo’s railway network</w:delText>
        </w:r>
      </w:del>
      <w:ins w:id="1047" w:author="Alex Lorimer" w:date="2016-01-20T15:04:00Z">
        <w:r w:rsidR="00B0058F">
          <w:rPr>
            <w:rFonts w:ascii="Calibri" w:eastAsia="Calibri" w:hAnsi="Calibri" w:cs="Calibri"/>
            <w:color w:val="000000" w:themeColor="text1"/>
          </w:rPr>
          <w:t xml:space="preserve">reveal efficient transport routes between </w:t>
        </w:r>
      </w:ins>
      <w:ins w:id="1048" w:author="Alex Lorimer" w:date="2016-01-20T15:05:00Z">
        <w:r w:rsidR="00B0058F">
          <w:rPr>
            <w:rFonts w:ascii="Calibri" w:eastAsia="Calibri" w:hAnsi="Calibri" w:cs="Calibri"/>
            <w:color w:val="000000" w:themeColor="text1"/>
          </w:rPr>
          <w:t>significant locations around Tokyo</w:t>
        </w:r>
      </w:ins>
      <w:ins w:id="1049" w:author="Alex Lorimer" w:date="2016-01-20T15:03:00Z">
        <w:r w:rsidR="00B0058F">
          <w:rPr>
            <w:rFonts w:ascii="Calibri" w:eastAsia="Calibri" w:hAnsi="Calibri" w:cs="Calibri"/>
            <w:color w:val="000000" w:themeColor="text1"/>
          </w:rPr>
          <w:t xml:space="preserve">. </w:t>
        </w:r>
      </w:ins>
    </w:p>
    <w:p w14:paraId="6048CE44" w14:textId="2BB478DD" w:rsidR="00030ECE" w:rsidRDefault="00B0058F" w:rsidP="000800E0">
      <w:pPr>
        <w:jc w:val="both"/>
        <w:rPr>
          <w:rFonts w:ascii="Calibri" w:eastAsia="Calibri" w:hAnsi="Calibri" w:cs="Calibri"/>
          <w:color w:val="000000" w:themeColor="text1"/>
        </w:rPr>
      </w:pPr>
      <w:ins w:id="1050" w:author="Alex Lorimer" w:date="2016-01-20T15:05:00Z">
        <w:r>
          <w:rPr>
            <w:rFonts w:ascii="Calibri" w:eastAsia="Calibri" w:hAnsi="Calibri" w:cs="Calibri"/>
            <w:color w:val="000000" w:themeColor="text1"/>
          </w:rPr>
          <w:t>Honey bees themselves have come under significant stu</w:t>
        </w:r>
      </w:ins>
      <w:ins w:id="1051" w:author="Alex Lorimer" w:date="2016-01-20T15:20:00Z">
        <w:r w:rsidR="00A44393">
          <w:rPr>
            <w:rFonts w:ascii="Calibri" w:eastAsia="Calibri" w:hAnsi="Calibri" w:cs="Calibri"/>
            <w:color w:val="000000" w:themeColor="text1"/>
          </w:rPr>
          <w:t>..</w:t>
        </w:r>
      </w:ins>
      <w:ins w:id="1052" w:author="Alex Lorimer" w:date="2016-01-20T15:29:00Z">
        <w:r w:rsidR="00A44393">
          <w:rPr>
            <w:rFonts w:ascii="Calibri" w:eastAsia="Calibri" w:hAnsi="Calibri" w:cs="Calibri"/>
            <w:color w:val="000000" w:themeColor="text1"/>
          </w:rPr>
          <w:t xml:space="preserve"> the</w:t>
        </w:r>
      </w:ins>
      <w:ins w:id="1053" w:author="Alex Lorimer" w:date="2016-01-20T15:20:00Z">
        <w:r w:rsidR="00A44393">
          <w:rPr>
            <w:rFonts w:ascii="Calibri" w:eastAsia="Calibri" w:hAnsi="Calibri" w:cs="Calibri"/>
            <w:color w:val="000000" w:themeColor="text1"/>
          </w:rPr>
          <w:t xml:space="preserve"> travelling salesman problem</w:t>
        </w:r>
      </w:ins>
      <w:ins w:id="1054" w:author="Alex Lorimer" w:date="2016-01-20T15:29:00Z">
        <w:r w:rsidR="00A44393">
          <w:rPr>
            <w:rFonts w:ascii="Calibri" w:eastAsia="Calibri" w:hAnsi="Calibri" w:cs="Calibri"/>
            <w:color w:val="000000" w:themeColor="text1"/>
          </w:rPr>
          <w:t xml:space="preserve"> (</w:t>
        </w:r>
      </w:ins>
      <w:ins w:id="1055" w:author="Alex Lorimer" w:date="2016-01-20T15:30:00Z">
        <w:r w:rsidR="00A217D0">
          <w:rPr>
            <w:rFonts w:ascii="Calibri" w:eastAsia="Calibri" w:hAnsi="Calibri" w:cs="Calibri"/>
            <w:color w:val="000000" w:themeColor="text1"/>
          </w:rPr>
          <w:t xml:space="preserve">a common problem </w:t>
        </w:r>
      </w:ins>
      <w:ins w:id="1056" w:author="Alex Lorimer" w:date="2016-01-20T15:29:00Z">
        <w:r w:rsidR="00A44393">
          <w:rPr>
            <w:rFonts w:ascii="Calibri" w:eastAsia="Calibri" w:hAnsi="Calibri" w:cs="Calibri"/>
            <w:color w:val="000000" w:themeColor="text1"/>
          </w:rPr>
          <w:t xml:space="preserve">for which significant financial interest exists for finding an effective </w:t>
        </w:r>
      </w:ins>
      <w:ins w:id="1057" w:author="Alex Lorimer" w:date="2016-01-20T15:30:00Z">
        <w:r w:rsidR="00A217D0">
          <w:rPr>
            <w:rFonts w:ascii="Calibri" w:eastAsia="Calibri" w:hAnsi="Calibri" w:cs="Calibri"/>
            <w:color w:val="000000" w:themeColor="text1"/>
          </w:rPr>
          <w:t>algorithm)</w:t>
        </w:r>
      </w:ins>
      <w:ins w:id="1058" w:author="Alex Lorimer" w:date="2016-01-20T15:29:00Z">
        <w:r w:rsidR="00A44393">
          <w:rPr>
            <w:rFonts w:ascii="Calibri" w:eastAsia="Calibri" w:hAnsi="Calibri" w:cs="Calibri"/>
            <w:color w:val="000000" w:themeColor="text1"/>
          </w:rPr>
          <w:t>.</w:t>
        </w:r>
      </w:ins>
      <w:ins w:id="1059" w:author="Alex Lorimer" w:date="2016-01-20T15:07:00Z">
        <w:r>
          <w:rPr>
            <w:rStyle w:val="FootnoteReference"/>
            <w:rFonts w:ascii="Calibri" w:eastAsia="Calibri" w:hAnsi="Calibri" w:cs="Calibri"/>
            <w:color w:val="000000" w:themeColor="text1"/>
          </w:rPr>
          <w:footnoteReference w:id="19"/>
        </w:r>
      </w:ins>
      <w:ins w:id="1064" w:author="Alex Lorimer" w:date="2016-01-20T15:29:00Z">
        <w:r w:rsidR="00A44393">
          <w:rPr>
            <w:rFonts w:ascii="Calibri" w:eastAsia="Calibri" w:hAnsi="Calibri" w:cs="Calibri"/>
            <w:color w:val="000000" w:themeColor="text1"/>
          </w:rPr>
          <w:t xml:space="preserve"> </w:t>
        </w:r>
      </w:ins>
      <w:ins w:id="1065" w:author="Alex Lorimer" w:date="2016-01-20T15:52:00Z">
        <w:r w:rsidR="00A708BF">
          <w:rPr>
            <w:rFonts w:ascii="Calibri" w:eastAsia="Calibri" w:hAnsi="Calibri" w:cs="Calibri"/>
            <w:color w:val="000000" w:themeColor="text1"/>
          </w:rPr>
          <w:t>A group</w:t>
        </w:r>
      </w:ins>
      <w:ins w:id="1066" w:author="Alex Lorimer" w:date="2016-01-20T15:51:00Z">
        <w:r w:rsidR="00A708BF">
          <w:rPr>
            <w:rFonts w:ascii="Calibri" w:eastAsia="Calibri" w:hAnsi="Calibri" w:cs="Calibri"/>
            <w:color w:val="000000" w:themeColor="text1"/>
          </w:rPr>
          <w:t xml:space="preserve"> at Rothamsted</w:t>
        </w:r>
      </w:ins>
      <w:ins w:id="1067" w:author="Alex Lorimer" w:date="2016-01-20T15:52:00Z">
        <w:r w:rsidR="00A708BF">
          <w:rPr>
            <w:rFonts w:ascii="Calibri" w:eastAsia="Calibri" w:hAnsi="Calibri" w:cs="Calibri"/>
            <w:color w:val="000000" w:themeColor="text1"/>
          </w:rPr>
          <w:t xml:space="preserve"> Research recently conducted an experiment</w:t>
        </w:r>
      </w:ins>
      <w:ins w:id="1068" w:author="Alex Lorimer" w:date="2016-01-20T15:51:00Z">
        <w:r w:rsidR="00A708BF">
          <w:rPr>
            <w:rFonts w:ascii="Calibri" w:eastAsia="Calibri" w:hAnsi="Calibri" w:cs="Calibri"/>
            <w:color w:val="000000" w:themeColor="text1"/>
          </w:rPr>
          <w:t xml:space="preserve"> </w:t>
        </w:r>
      </w:ins>
      <w:ins w:id="1069" w:author="Alex Lorimer" w:date="2016-01-20T15:52:00Z">
        <w:r w:rsidR="00A708BF">
          <w:rPr>
            <w:rFonts w:ascii="Calibri" w:eastAsia="Calibri" w:hAnsi="Calibri" w:cs="Calibri"/>
            <w:color w:val="000000" w:themeColor="text1"/>
          </w:rPr>
          <w:t>t</w:t>
        </w:r>
      </w:ins>
      <w:ins w:id="1070" w:author="Alex Lorimer" w:date="2016-01-20T15:36:00Z">
        <w:r w:rsidR="00A217D0">
          <w:rPr>
            <w:rFonts w:ascii="Calibri" w:eastAsia="Calibri" w:hAnsi="Calibri" w:cs="Calibri"/>
            <w:color w:val="000000" w:themeColor="text1"/>
          </w:rPr>
          <w:t>o determine what rules bees are using to narrow down solutions</w:t>
        </w:r>
      </w:ins>
      <w:ins w:id="1071" w:author="Alex Lorimer" w:date="2016-01-20T15:37:00Z">
        <w:r w:rsidR="00A217D0">
          <w:rPr>
            <w:rFonts w:ascii="Calibri" w:eastAsia="Calibri" w:hAnsi="Calibri" w:cs="Calibri"/>
            <w:color w:val="000000" w:themeColor="text1"/>
          </w:rPr>
          <w:t xml:space="preserve"> effectively</w:t>
        </w:r>
      </w:ins>
      <w:ins w:id="1072" w:author="Alex Lorimer" w:date="2016-01-20T15:54:00Z">
        <w:r w:rsidR="00A708BF">
          <w:rPr>
            <w:rFonts w:ascii="Calibri" w:eastAsia="Calibri" w:hAnsi="Calibri" w:cs="Calibri"/>
            <w:color w:val="000000" w:themeColor="text1"/>
          </w:rPr>
          <w:t xml:space="preserve"> </w:t>
        </w:r>
      </w:ins>
      <w:ins w:id="1073" w:author="Alex Lorimer" w:date="2016-01-20T15:52:00Z">
        <w:r w:rsidR="00A708BF">
          <w:rPr>
            <w:rFonts w:ascii="Calibri" w:eastAsia="Calibri" w:hAnsi="Calibri" w:cs="Calibri"/>
            <w:color w:val="000000" w:themeColor="text1"/>
          </w:rPr>
          <w:t>as they move from flower to flower</w:t>
        </w:r>
      </w:ins>
      <w:ins w:id="1074" w:author="Alex Lorimer" w:date="2016-01-20T15:37:00Z">
        <w:r w:rsidR="00A217D0">
          <w:rPr>
            <w:rFonts w:ascii="Calibri" w:eastAsia="Calibri" w:hAnsi="Calibri" w:cs="Calibri"/>
            <w:color w:val="000000" w:themeColor="text1"/>
          </w:rPr>
          <w:t>.</w:t>
        </w:r>
      </w:ins>
      <w:ins w:id="1075" w:author="Alex Lorimer" w:date="2016-01-20T15:39:00Z">
        <w:r w:rsidR="00A217D0">
          <w:rPr>
            <w:rFonts w:ascii="Calibri" w:eastAsia="Calibri" w:hAnsi="Calibri" w:cs="Calibri"/>
            <w:color w:val="000000" w:themeColor="text1"/>
          </w:rPr>
          <w:t xml:space="preserve"> </w:t>
        </w:r>
      </w:ins>
      <w:ins w:id="1076" w:author="Alex Lorimer" w:date="2016-01-20T15:52:00Z">
        <w:r w:rsidR="00A708BF">
          <w:rPr>
            <w:rFonts w:ascii="Calibri" w:eastAsia="Calibri" w:hAnsi="Calibri" w:cs="Calibri"/>
            <w:color w:val="000000" w:themeColor="text1"/>
          </w:rPr>
          <w:t>The results were published in 2012</w:t>
        </w:r>
      </w:ins>
      <w:ins w:id="1077" w:author="Alex Lorimer" w:date="2016-01-20T15:54:00Z">
        <w:r w:rsidR="00A708BF">
          <w:rPr>
            <w:rFonts w:ascii="Calibri" w:eastAsia="Calibri" w:hAnsi="Calibri" w:cs="Calibri"/>
            <w:color w:val="000000" w:themeColor="text1"/>
          </w:rPr>
          <w:t>.</w:t>
        </w:r>
      </w:ins>
      <w:ins w:id="1078" w:author="Alex Lorimer" w:date="2016-01-20T15:53:00Z">
        <w:r w:rsidR="00A708BF">
          <w:rPr>
            <w:rStyle w:val="FootnoteReference"/>
            <w:rFonts w:ascii="Calibri" w:eastAsia="Calibri" w:hAnsi="Calibri" w:cs="Calibri"/>
            <w:color w:val="000000" w:themeColor="text1"/>
          </w:rPr>
          <w:footnoteReference w:id="20"/>
        </w:r>
      </w:ins>
      <w:ins w:id="1083" w:author="Alex Lorimer" w:date="2016-01-20T15:54:00Z">
        <w:r w:rsidR="00A708BF">
          <w:rPr>
            <w:rFonts w:ascii="Calibri" w:eastAsia="Calibri" w:hAnsi="Calibri" w:cs="Calibri"/>
            <w:color w:val="000000" w:themeColor="text1"/>
          </w:rPr>
          <w:t xml:space="preserve"> W</w:t>
        </w:r>
      </w:ins>
      <w:ins w:id="1084" w:author="Alex Lorimer" w:date="2016-01-20T15:39:00Z">
        <w:r w:rsidR="00875ADD">
          <w:rPr>
            <w:rFonts w:ascii="Calibri" w:eastAsia="Calibri" w:hAnsi="Calibri" w:cs="Calibri"/>
            <w:color w:val="000000" w:themeColor="text1"/>
          </w:rPr>
          <w:t>hile it was found that bees do</w:t>
        </w:r>
      </w:ins>
      <w:ins w:id="1085" w:author="Alex Lorimer" w:date="2016-01-20T15:40:00Z">
        <w:r w:rsidR="00875ADD">
          <w:rPr>
            <w:rFonts w:ascii="Calibri" w:eastAsia="Calibri" w:hAnsi="Calibri" w:cs="Calibri"/>
            <w:color w:val="000000" w:themeColor="text1"/>
          </w:rPr>
          <w:t xml:space="preserve"> not</w:t>
        </w:r>
      </w:ins>
      <w:ins w:id="1086" w:author="Alex Lorimer" w:date="2016-01-20T15:39:00Z">
        <w:r w:rsidR="00A217D0">
          <w:rPr>
            <w:rFonts w:ascii="Calibri" w:eastAsia="Calibri" w:hAnsi="Calibri" w:cs="Calibri"/>
            <w:color w:val="000000" w:themeColor="text1"/>
          </w:rPr>
          <w:t xml:space="preserve"> always fi</w:t>
        </w:r>
        <w:r w:rsidR="00A708BF">
          <w:rPr>
            <w:rFonts w:ascii="Calibri" w:eastAsia="Calibri" w:hAnsi="Calibri" w:cs="Calibri"/>
            <w:color w:val="000000" w:themeColor="text1"/>
          </w:rPr>
          <w:t xml:space="preserve">nd the most efficient </w:t>
        </w:r>
      </w:ins>
      <w:ins w:id="1087" w:author="Alex Lorimer" w:date="2016-01-20T15:55:00Z">
        <w:r w:rsidR="00A708BF">
          <w:rPr>
            <w:rFonts w:ascii="Calibri" w:eastAsia="Calibri" w:hAnsi="Calibri" w:cs="Calibri"/>
            <w:color w:val="000000" w:themeColor="text1"/>
          </w:rPr>
          <w:t>solution,</w:t>
        </w:r>
      </w:ins>
      <w:ins w:id="1088" w:author="Alex Lorimer" w:date="2016-01-20T15:54:00Z">
        <w:r w:rsidR="00A708BF">
          <w:rPr>
            <w:rFonts w:ascii="Calibri" w:eastAsia="Calibri" w:hAnsi="Calibri" w:cs="Calibri"/>
            <w:color w:val="000000" w:themeColor="text1"/>
          </w:rPr>
          <w:t xml:space="preserve"> </w:t>
        </w:r>
      </w:ins>
      <w:ins w:id="1089" w:author="Alex Lorimer" w:date="2016-01-20T15:39:00Z">
        <w:r w:rsidR="00A217D0">
          <w:rPr>
            <w:rFonts w:ascii="Calibri" w:eastAsia="Calibri" w:hAnsi="Calibri" w:cs="Calibri"/>
            <w:color w:val="000000" w:themeColor="text1"/>
          </w:rPr>
          <w:t xml:space="preserve">they </w:t>
        </w:r>
      </w:ins>
      <w:ins w:id="1090" w:author="Alex Lorimer" w:date="2016-01-20T15:54:00Z">
        <w:r w:rsidR="00A708BF">
          <w:rPr>
            <w:rFonts w:ascii="Calibri" w:eastAsia="Calibri" w:hAnsi="Calibri" w:cs="Calibri"/>
            <w:color w:val="000000" w:themeColor="text1"/>
          </w:rPr>
          <w:t xml:space="preserve">do </w:t>
        </w:r>
      </w:ins>
      <w:ins w:id="1091" w:author="Alex Lorimer" w:date="2016-01-20T15:40:00Z">
        <w:r w:rsidR="00A217D0">
          <w:rPr>
            <w:rFonts w:ascii="Calibri" w:eastAsia="Calibri" w:hAnsi="Calibri" w:cs="Calibri"/>
            <w:color w:val="000000" w:themeColor="text1"/>
          </w:rPr>
          <w:t>employ a</w:t>
        </w:r>
      </w:ins>
      <w:ins w:id="1092" w:author="Alex Lorimer" w:date="2016-01-20T15:54:00Z">
        <w:r w:rsidR="00A708BF">
          <w:rPr>
            <w:rFonts w:ascii="Calibri" w:eastAsia="Calibri" w:hAnsi="Calibri" w:cs="Calibri"/>
            <w:color w:val="000000" w:themeColor="text1"/>
          </w:rPr>
          <w:t>n effective</w:t>
        </w:r>
      </w:ins>
      <w:ins w:id="1093" w:author="Alex Lorimer" w:date="2016-01-20T15:40:00Z">
        <w:r w:rsidR="00A217D0">
          <w:rPr>
            <w:rFonts w:ascii="Calibri" w:eastAsia="Calibri" w:hAnsi="Calibri" w:cs="Calibri"/>
            <w:color w:val="000000" w:themeColor="text1"/>
          </w:rPr>
          <w:t xml:space="preserve"> heuristic</w:t>
        </w:r>
      </w:ins>
      <w:ins w:id="1094" w:author="Alex Lorimer" w:date="2016-01-20T15:54:00Z">
        <w:r w:rsidR="00A708BF">
          <w:rPr>
            <w:rFonts w:ascii="Calibri" w:eastAsia="Calibri" w:hAnsi="Calibri" w:cs="Calibri"/>
            <w:color w:val="000000" w:themeColor="text1"/>
          </w:rPr>
          <w:t xml:space="preserve"> </w:t>
        </w:r>
      </w:ins>
      <w:ins w:id="1095" w:author="Alex Lorimer" w:date="2016-01-20T15:40:00Z">
        <w:r w:rsidR="00875ADD">
          <w:rPr>
            <w:rFonts w:ascii="Calibri" w:eastAsia="Calibri" w:hAnsi="Calibri" w:cs="Calibri"/>
            <w:color w:val="000000" w:themeColor="text1"/>
          </w:rPr>
          <w:t xml:space="preserve">approach </w:t>
        </w:r>
      </w:ins>
      <w:ins w:id="1096" w:author="Alex Lorimer" w:date="2016-01-20T15:45:00Z">
        <w:r w:rsidR="00875ADD">
          <w:rPr>
            <w:rFonts w:ascii="Calibri" w:eastAsia="Calibri" w:hAnsi="Calibri" w:cs="Calibri"/>
            <w:color w:val="000000" w:themeColor="text1"/>
          </w:rPr>
          <w:t xml:space="preserve">to </w:t>
        </w:r>
      </w:ins>
      <w:ins w:id="1097" w:author="Alex Lorimer" w:date="2016-01-20T15:40:00Z">
        <w:r w:rsidR="00A217D0">
          <w:rPr>
            <w:rFonts w:ascii="Calibri" w:eastAsia="Calibri" w:hAnsi="Calibri" w:cs="Calibri"/>
            <w:color w:val="000000" w:themeColor="text1"/>
          </w:rPr>
          <w:t xml:space="preserve">home in on a </w:t>
        </w:r>
        <w:r w:rsidR="00875ADD">
          <w:rPr>
            <w:rFonts w:ascii="Calibri" w:eastAsia="Calibri" w:hAnsi="Calibri" w:cs="Calibri"/>
            <w:color w:val="000000" w:themeColor="text1"/>
          </w:rPr>
          <w:t>good enough solu</w:t>
        </w:r>
        <w:r w:rsidR="00A708BF">
          <w:rPr>
            <w:rFonts w:ascii="Calibri" w:eastAsia="Calibri" w:hAnsi="Calibri" w:cs="Calibri"/>
            <w:color w:val="000000" w:themeColor="text1"/>
          </w:rPr>
          <w:t>tion</w:t>
        </w:r>
      </w:ins>
      <w:ins w:id="1098" w:author="Alex Lorimer" w:date="2016-01-20T16:07:00Z">
        <w:r w:rsidR="00DC1EF2">
          <w:rPr>
            <w:rFonts w:ascii="Calibri" w:eastAsia="Calibri" w:hAnsi="Calibri" w:cs="Calibri"/>
            <w:color w:val="000000" w:themeColor="text1"/>
          </w:rPr>
          <w:t>,</w:t>
        </w:r>
      </w:ins>
      <w:ins w:id="1099" w:author="Alex Lorimer" w:date="2016-01-20T15:55:00Z">
        <w:r w:rsidR="00A708BF">
          <w:rPr>
            <w:rFonts w:ascii="Calibri" w:eastAsia="Calibri" w:hAnsi="Calibri" w:cs="Calibri"/>
            <w:color w:val="000000" w:themeColor="text1"/>
          </w:rPr>
          <w:t xml:space="preserve"> quickly. </w:t>
        </w:r>
      </w:ins>
      <w:del w:id="1100" w:author="Alex Lorimer" w:date="2016-01-20T15:03:00Z">
        <w:r w:rsidR="005473A1" w:rsidDel="00B0058F">
          <w:rPr>
            <w:rFonts w:ascii="Calibri" w:eastAsia="Calibri" w:hAnsi="Calibri" w:cs="Calibri"/>
            <w:color w:val="000000" w:themeColor="text1"/>
          </w:rPr>
          <w:delText>, a rail system that is recognized as.</w:delText>
        </w:r>
      </w:del>
    </w:p>
    <w:p w14:paraId="24F3647C" w14:textId="38A79B28" w:rsidR="00DC1EF2" w:rsidRDefault="00845F2B">
      <w:pPr>
        <w:jc w:val="both"/>
        <w:rPr>
          <w:ins w:id="1101" w:author="Alex Lorimer" w:date="2016-01-20T16:10:00Z"/>
          <w:rFonts w:ascii="Calibri" w:eastAsia="Calibri" w:hAnsi="Calibri" w:cs="Calibri"/>
          <w:color w:val="000000" w:themeColor="text1"/>
        </w:rPr>
        <w:pPrChange w:id="1102" w:author="Alex Lorimer" w:date="2016-01-20T16:06:00Z">
          <w:pPr>
            <w:pStyle w:val="Heading1"/>
            <w:ind w:firstLine="720"/>
          </w:pPr>
        </w:pPrChange>
      </w:pPr>
      <w:r>
        <w:rPr>
          <w:rFonts w:ascii="Calibri" w:eastAsia="Calibri" w:hAnsi="Calibri" w:cs="Calibri"/>
          <w:noProof/>
          <w:color w:val="0070C0"/>
          <w:lang w:eastAsia="ja-JP"/>
        </w:rPr>
        <mc:AlternateContent>
          <mc:Choice Requires="wps">
            <w:drawing>
              <wp:anchor distT="0" distB="0" distL="114300" distR="114300" simplePos="0" relativeHeight="251674654" behindDoc="0" locked="0" layoutInCell="1" allowOverlap="1" wp14:anchorId="6D30FB70" wp14:editId="18032057">
                <wp:simplePos x="0" y="0"/>
                <wp:positionH relativeFrom="column">
                  <wp:posOffset>2724150</wp:posOffset>
                </wp:positionH>
                <wp:positionV relativeFrom="paragraph">
                  <wp:posOffset>607695</wp:posOffset>
                </wp:positionV>
                <wp:extent cx="3257550" cy="2543175"/>
                <wp:effectExtent l="0" t="0" r="19050" b="28575"/>
                <wp:wrapSquare wrapText="bothSides"/>
                <wp:docPr id="288" name="Text Box 288"/>
                <wp:cNvGraphicFramePr/>
                <a:graphic xmlns:a="http://schemas.openxmlformats.org/drawingml/2006/main">
                  <a:graphicData uri="http://schemas.microsoft.com/office/word/2010/wordprocessingShape">
                    <wps:wsp>
                      <wps:cNvSpPr txBox="1"/>
                      <wps:spPr>
                        <a:xfrm>
                          <a:off x="0" y="0"/>
                          <a:ext cx="3257550" cy="2543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E86C62B" w14:textId="24AC9F1A" w:rsidR="00170724" w:rsidRDefault="00170724">
                            <w:pPr>
                              <w:rPr>
                                <w:ins w:id="1103" w:author="Alex Lorimer" w:date="2016-01-20T10:35:00Z"/>
                              </w:rPr>
                            </w:pPr>
                            <w:ins w:id="1104" w:author="Alex Lorimer" w:date="2016-01-20T10:33:00Z">
                              <w:r>
                                <w:rPr>
                                  <w:noProof/>
                                  <w:lang w:eastAsia="ja-JP"/>
                                </w:rPr>
                                <w:drawing>
                                  <wp:inline distT="0" distB="0" distL="0" distR="0" wp14:anchorId="520168D6" wp14:editId="1AA11D7F">
                                    <wp:extent cx="3068320" cy="2094822"/>
                                    <wp:effectExtent l="0" t="0" r="0" b="1270"/>
                                    <wp:docPr id="289" name="Picture 289" descr="https://upload.wikimedia.org/wikipedia/commons/thumb/5/5e/Auklet_flock_Shumagins_1986.jpg/1024px-Auklet_flock_Shumagins_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e/Auklet_flock_Shumagins_1986.jpg/1024px-Auklet_flock_Shumagins_198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8320" cy="2094822"/>
                                            </a:xfrm>
                                            <a:prstGeom prst="rect">
                                              <a:avLst/>
                                            </a:prstGeom>
                                            <a:noFill/>
                                            <a:ln>
                                              <a:noFill/>
                                            </a:ln>
                                          </pic:spPr>
                                        </pic:pic>
                                      </a:graphicData>
                                    </a:graphic>
                                  </wp:inline>
                                </w:drawing>
                              </w:r>
                            </w:ins>
                          </w:p>
                          <w:p w14:paraId="07AF89A0" w14:textId="672C9F49" w:rsidR="00170724" w:rsidRDefault="00170724">
                            <w:ins w:id="1105" w:author="Alex Lorimer" w:date="2016-01-20T10:35:00Z">
                              <w:r w:rsidRPr="00B57814">
                                <w:t>https://en.wikipedia.org/wiki/Swarm_behaviour#/media/File:Auklet_flock_Shumagins_1986.jpg</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0FB70" id="Text Box 288" o:spid="_x0000_s1152" type="#_x0000_t202" style="position:absolute;left:0;text-align:left;margin-left:214.5pt;margin-top:47.85pt;width:256.5pt;height:200.25pt;z-index:2516746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" fillcolor="white [3201]" strokecolor="white [3212]" strokeweight=".5pt">
                <v:textbox>
                  <w:txbxContent>
                    <w:p w14:paraId="5E86C62B" w14:textId="24AC9F1A" w:rsidR="00170724" w:rsidRDefault="00170724">
                      <w:pPr>
                        <w:rPr>
                          <w:ins w:id="1137" w:author="Alex Lorimer" w:date="2016-01-20T10:35:00Z"/>
                        </w:rPr>
                      </w:pPr>
                      <w:ins w:id="1138" w:author="Alex Lorimer" w:date="2016-01-20T10:33:00Z">
                        <w:r>
                          <w:rPr>
                            <w:noProof/>
                          </w:rPr>
                          <w:drawing>
                            <wp:inline distT="0" distB="0" distL="0" distR="0" wp14:anchorId="520168D6" wp14:editId="1AA11D7F">
                              <wp:extent cx="3068320" cy="2094822"/>
                              <wp:effectExtent l="0" t="0" r="0" b="1270"/>
                              <wp:docPr id="289" name="Picture 289" descr="https://upload.wikimedia.org/wikipedia/commons/thumb/5/5e/Auklet_flock_Shumagins_1986.jpg/1024px-Auklet_flock_Shumagins_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e/Auklet_flock_Shumagins_1986.jpg/1024px-Auklet_flock_Shumagins_198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8320" cy="2094822"/>
                                      </a:xfrm>
                                      <a:prstGeom prst="rect">
                                        <a:avLst/>
                                      </a:prstGeom>
                                      <a:noFill/>
                                      <a:ln>
                                        <a:noFill/>
                                      </a:ln>
                                    </pic:spPr>
                                  </pic:pic>
                                </a:graphicData>
                              </a:graphic>
                            </wp:inline>
                          </w:drawing>
                        </w:r>
                      </w:ins>
                    </w:p>
                    <w:p w14:paraId="07AF89A0" w14:textId="672C9F49" w:rsidR="00170724" w:rsidRDefault="00170724">
                      <w:ins w:id="1139" w:author="Alex Lorimer" w:date="2016-01-20T10:35:00Z">
                        <w:r w:rsidRPr="00B57814">
                          <w:t>https://en.wikipedia.org/wiki/Swarm_behaviour#/media/File:Auklet_flock_Shumagins_1986.jpg</w:t>
                        </w:r>
                      </w:ins>
                    </w:p>
                  </w:txbxContent>
                </v:textbox>
                <w10:wrap type="square"/>
              </v:shape>
            </w:pict>
          </mc:Fallback>
        </mc:AlternateContent>
      </w:r>
      <w:ins w:id="1106" w:author="Alex Lorimer" w:date="2016-01-20T16:07:00Z">
        <w:r w:rsidR="00DC1EF2">
          <w:rPr>
            <w:rFonts w:ascii="Calibri" w:eastAsia="Calibri" w:hAnsi="Calibri" w:cs="Calibri"/>
            <w:color w:val="000000" w:themeColor="text1"/>
          </w:rPr>
          <w:t>Unsurprisingly t</w:t>
        </w:r>
      </w:ins>
      <w:ins w:id="1107" w:author="Alex Lorimer" w:date="2016-01-20T15:46:00Z">
        <w:r w:rsidR="00875ADD">
          <w:rPr>
            <w:rFonts w:ascii="Calibri" w:eastAsia="Calibri" w:hAnsi="Calibri" w:cs="Calibri"/>
            <w:color w:val="000000" w:themeColor="text1"/>
          </w:rPr>
          <w:t xml:space="preserve">he </w:t>
        </w:r>
      </w:ins>
      <w:ins w:id="1108" w:author="Alex Lorimer" w:date="2016-01-20T17:33:00Z">
        <w:r w:rsidR="007179CA">
          <w:rPr>
            <w:rFonts w:ascii="Calibri" w:eastAsia="Calibri" w:hAnsi="Calibri" w:cs="Calibri"/>
            <w:color w:val="000000" w:themeColor="text1"/>
          </w:rPr>
          <w:t>development</w:t>
        </w:r>
      </w:ins>
      <w:ins w:id="1109" w:author="Alex Lorimer" w:date="2016-01-20T15:46:00Z">
        <w:r w:rsidR="00875ADD">
          <w:rPr>
            <w:rFonts w:ascii="Calibri" w:eastAsia="Calibri" w:hAnsi="Calibri" w:cs="Calibri"/>
            <w:color w:val="000000" w:themeColor="text1"/>
          </w:rPr>
          <w:t xml:space="preserve"> </w:t>
        </w:r>
      </w:ins>
      <w:ins w:id="1110" w:author="Alex Lorimer" w:date="2016-01-20T17:33:00Z">
        <w:r w:rsidR="007179CA">
          <w:rPr>
            <w:rFonts w:ascii="Calibri" w:eastAsia="Calibri" w:hAnsi="Calibri" w:cs="Calibri"/>
            <w:color w:val="000000" w:themeColor="text1"/>
          </w:rPr>
          <w:t xml:space="preserve">and optimization </w:t>
        </w:r>
      </w:ins>
      <w:ins w:id="1111" w:author="Alex Lorimer" w:date="2016-01-20T15:46:00Z">
        <w:r w:rsidR="00875ADD">
          <w:rPr>
            <w:rFonts w:ascii="Calibri" w:eastAsia="Calibri" w:hAnsi="Calibri" w:cs="Calibri"/>
            <w:color w:val="000000" w:themeColor="text1"/>
          </w:rPr>
          <w:t>of</w:t>
        </w:r>
      </w:ins>
      <w:ins w:id="1112" w:author="Alex Lorimer" w:date="2016-01-20T16:09:00Z">
        <w:r w:rsidR="00DC1EF2">
          <w:rPr>
            <w:rFonts w:ascii="Calibri" w:eastAsia="Calibri" w:hAnsi="Calibri" w:cs="Calibri"/>
            <w:color w:val="000000" w:themeColor="text1"/>
          </w:rPr>
          <w:t xml:space="preserve"> computer</w:t>
        </w:r>
      </w:ins>
      <w:ins w:id="1113" w:author="Alex Lorimer" w:date="2016-01-20T15:46:00Z">
        <w:r w:rsidR="00875ADD">
          <w:rPr>
            <w:rFonts w:ascii="Calibri" w:eastAsia="Calibri" w:hAnsi="Calibri" w:cs="Calibri"/>
            <w:color w:val="000000" w:themeColor="text1"/>
          </w:rPr>
          <w:t xml:space="preserve"> algorithms </w:t>
        </w:r>
      </w:ins>
      <w:ins w:id="1114" w:author="Alex Lorimer" w:date="2016-01-20T15:56:00Z">
        <w:r w:rsidR="00A708BF">
          <w:rPr>
            <w:rFonts w:ascii="Calibri" w:eastAsia="Calibri" w:hAnsi="Calibri" w:cs="Calibri"/>
            <w:color w:val="000000" w:themeColor="text1"/>
          </w:rPr>
          <w:t>is a significant enterprise</w:t>
        </w:r>
      </w:ins>
      <w:ins w:id="1115" w:author="Alex Lorimer" w:date="2016-01-20T16:07:00Z">
        <w:r w:rsidR="00DC1EF2">
          <w:rPr>
            <w:rFonts w:ascii="Calibri" w:eastAsia="Calibri" w:hAnsi="Calibri" w:cs="Calibri"/>
            <w:color w:val="000000" w:themeColor="text1"/>
          </w:rPr>
          <w:t>, with ramification that reach into all areas of society</w:t>
        </w:r>
      </w:ins>
      <w:ins w:id="1116" w:author="Alex Lorimer" w:date="2016-01-20T16:04:00Z">
        <w:r w:rsidR="003778C5">
          <w:rPr>
            <w:rFonts w:ascii="Calibri" w:eastAsia="Calibri" w:hAnsi="Calibri" w:cs="Calibri"/>
            <w:color w:val="000000" w:themeColor="text1"/>
          </w:rPr>
          <w:t>. W</w:t>
        </w:r>
      </w:ins>
      <w:ins w:id="1117" w:author="Alex Lorimer" w:date="2016-01-20T15:58:00Z">
        <w:r w:rsidR="00A708BF">
          <w:rPr>
            <w:rFonts w:ascii="Calibri" w:eastAsia="Calibri" w:hAnsi="Calibri" w:cs="Calibri"/>
            <w:color w:val="000000" w:themeColor="text1"/>
          </w:rPr>
          <w:t xml:space="preserve">hile the design and structure of modern computer algorithms </w:t>
        </w:r>
      </w:ins>
      <w:ins w:id="1118" w:author="Alex Lorimer" w:date="2016-01-20T17:33:00Z">
        <w:r w:rsidR="007179CA">
          <w:rPr>
            <w:rFonts w:ascii="Calibri" w:eastAsia="Calibri" w:hAnsi="Calibri" w:cs="Calibri"/>
            <w:color w:val="000000" w:themeColor="text1"/>
          </w:rPr>
          <w:t>is</w:t>
        </w:r>
      </w:ins>
      <w:ins w:id="1119" w:author="Alex Lorimer" w:date="2016-01-20T15:59:00Z">
        <w:r w:rsidR="00A708BF">
          <w:rPr>
            <w:rFonts w:ascii="Calibri" w:eastAsia="Calibri" w:hAnsi="Calibri" w:cs="Calibri"/>
            <w:color w:val="000000" w:themeColor="text1"/>
          </w:rPr>
          <w:t xml:space="preserve"> within the realm of human comprehension</w:t>
        </w:r>
      </w:ins>
      <w:ins w:id="1120" w:author="Alex Lorimer" w:date="2016-01-20T16:02:00Z">
        <w:r w:rsidR="003778C5">
          <w:rPr>
            <w:rFonts w:ascii="Calibri" w:eastAsia="Calibri" w:hAnsi="Calibri" w:cs="Calibri"/>
            <w:color w:val="000000" w:themeColor="text1"/>
          </w:rPr>
          <w:t xml:space="preserve"> </w:t>
        </w:r>
      </w:ins>
      <w:ins w:id="1121" w:author="Alex Lorimer" w:date="2016-01-20T17:33:00Z">
        <w:r w:rsidR="007179CA">
          <w:rPr>
            <w:rFonts w:ascii="Calibri" w:eastAsia="Calibri" w:hAnsi="Calibri" w:cs="Calibri"/>
            <w:color w:val="000000" w:themeColor="text1"/>
          </w:rPr>
          <w:t xml:space="preserve">and </w:t>
        </w:r>
      </w:ins>
      <w:ins w:id="1122" w:author="Alex Lorimer" w:date="2016-01-20T16:02:00Z">
        <w:r w:rsidR="003778C5">
          <w:rPr>
            <w:rFonts w:ascii="Calibri" w:eastAsia="Calibri" w:hAnsi="Calibri" w:cs="Calibri"/>
            <w:color w:val="000000" w:themeColor="text1"/>
          </w:rPr>
          <w:t>ability</w:t>
        </w:r>
      </w:ins>
      <w:ins w:id="1123" w:author="Alex Lorimer" w:date="2016-01-20T15:59:00Z">
        <w:r w:rsidR="00A708BF">
          <w:rPr>
            <w:rFonts w:ascii="Calibri" w:eastAsia="Calibri" w:hAnsi="Calibri" w:cs="Calibri"/>
            <w:color w:val="000000" w:themeColor="text1"/>
          </w:rPr>
          <w:t xml:space="preserve">, the </w:t>
        </w:r>
      </w:ins>
      <w:ins w:id="1124" w:author="Alex Lorimer" w:date="2016-01-20T16:01:00Z">
        <w:r w:rsidR="003778C5">
          <w:rPr>
            <w:rFonts w:ascii="Calibri" w:eastAsia="Calibri" w:hAnsi="Calibri" w:cs="Calibri"/>
            <w:color w:val="000000" w:themeColor="text1"/>
          </w:rPr>
          <w:t xml:space="preserve">speed and effectiveness with which such algorithms are capable of solving </w:t>
        </w:r>
      </w:ins>
      <w:ins w:id="1125" w:author="Alex Lorimer" w:date="2016-01-20T16:02:00Z">
        <w:r w:rsidR="00DC1EF2">
          <w:rPr>
            <w:rFonts w:ascii="Calibri" w:eastAsia="Calibri" w:hAnsi="Calibri" w:cs="Calibri"/>
            <w:color w:val="000000" w:themeColor="text1"/>
          </w:rPr>
          <w:t>huge</w:t>
        </w:r>
      </w:ins>
      <w:ins w:id="1126" w:author="Alex Lorimer" w:date="2016-01-20T16:10:00Z">
        <w:r w:rsidR="00DC1EF2">
          <w:rPr>
            <w:rFonts w:ascii="Calibri" w:eastAsia="Calibri" w:hAnsi="Calibri" w:cs="Calibri"/>
            <w:color w:val="000000" w:themeColor="text1"/>
          </w:rPr>
          <w:t>ly</w:t>
        </w:r>
      </w:ins>
      <w:ins w:id="1127" w:author="Alex Lorimer" w:date="2016-01-20T16:02:00Z">
        <w:r w:rsidR="003778C5">
          <w:rPr>
            <w:rFonts w:ascii="Calibri" w:eastAsia="Calibri" w:hAnsi="Calibri" w:cs="Calibri"/>
            <w:color w:val="000000" w:themeColor="text1"/>
          </w:rPr>
          <w:t xml:space="preserve"> complex problems certainly</w:t>
        </w:r>
      </w:ins>
      <w:ins w:id="1128" w:author="Alex Lorimer" w:date="2016-01-20T16:01:00Z">
        <w:r w:rsidR="003778C5">
          <w:rPr>
            <w:rFonts w:ascii="Calibri" w:eastAsia="Calibri" w:hAnsi="Calibri" w:cs="Calibri"/>
            <w:color w:val="000000" w:themeColor="text1"/>
          </w:rPr>
          <w:t xml:space="preserve"> </w:t>
        </w:r>
      </w:ins>
      <w:ins w:id="1129" w:author="Alex Lorimer" w:date="2016-01-20T16:04:00Z">
        <w:r w:rsidR="003778C5">
          <w:rPr>
            <w:rFonts w:ascii="Calibri" w:eastAsia="Calibri" w:hAnsi="Calibri" w:cs="Calibri"/>
            <w:color w:val="000000" w:themeColor="text1"/>
          </w:rPr>
          <w:t>is</w:t>
        </w:r>
      </w:ins>
      <w:ins w:id="1130" w:author="Alex Lorimer" w:date="2016-01-20T16:01:00Z">
        <w:r w:rsidR="003778C5">
          <w:rPr>
            <w:rFonts w:ascii="Calibri" w:eastAsia="Calibri" w:hAnsi="Calibri" w:cs="Calibri"/>
            <w:color w:val="000000" w:themeColor="text1"/>
          </w:rPr>
          <w:t xml:space="preserve"> not.</w:t>
        </w:r>
      </w:ins>
      <w:ins w:id="1131" w:author="Alex Lorimer" w:date="2016-01-20T16:03:00Z">
        <w:r w:rsidR="003778C5">
          <w:rPr>
            <w:rStyle w:val="FootnoteReference"/>
            <w:rFonts w:ascii="Calibri" w:eastAsia="Calibri" w:hAnsi="Calibri" w:cs="Calibri"/>
            <w:color w:val="000000" w:themeColor="text1"/>
          </w:rPr>
          <w:footnoteReference w:id="21"/>
        </w:r>
      </w:ins>
      <w:ins w:id="1135" w:author="Alex Lorimer" w:date="2016-01-20T16:01:00Z">
        <w:r w:rsidR="003778C5">
          <w:rPr>
            <w:rFonts w:ascii="Calibri" w:eastAsia="Calibri" w:hAnsi="Calibri" w:cs="Calibri"/>
            <w:color w:val="000000" w:themeColor="text1"/>
          </w:rPr>
          <w:t xml:space="preserve"> </w:t>
        </w:r>
      </w:ins>
      <w:ins w:id="1136" w:author="Alex Lorimer" w:date="2016-01-20T16:05:00Z">
        <w:r w:rsidR="003778C5">
          <w:rPr>
            <w:rFonts w:ascii="Calibri" w:eastAsia="Calibri" w:hAnsi="Calibri" w:cs="Calibri"/>
            <w:color w:val="000000" w:themeColor="text1"/>
          </w:rPr>
          <w:t xml:space="preserve">This is a field that is anticipated to have </w:t>
        </w:r>
      </w:ins>
      <w:ins w:id="1137" w:author="Alex Lorimer" w:date="2016-01-20T16:15:00Z">
        <w:r>
          <w:rPr>
            <w:rFonts w:ascii="Calibri" w:eastAsia="Calibri" w:hAnsi="Calibri" w:cs="Calibri"/>
            <w:color w:val="000000" w:themeColor="text1"/>
          </w:rPr>
          <w:t>an increasingly dramatic societal influence</w:t>
        </w:r>
      </w:ins>
      <w:ins w:id="1138" w:author="Alex Lorimer" w:date="2016-01-20T17:35:00Z">
        <w:r w:rsidR="007179CA">
          <w:rPr>
            <w:rFonts w:ascii="Calibri" w:eastAsia="Calibri" w:hAnsi="Calibri" w:cs="Calibri"/>
            <w:color w:val="000000" w:themeColor="text1"/>
          </w:rPr>
          <w:t>, and we therefore deem</w:t>
        </w:r>
      </w:ins>
      <w:ins w:id="1139" w:author="Alex Lorimer" w:date="2016-01-20T16:05:00Z">
        <w:r w:rsidR="007179CA">
          <w:rPr>
            <w:rFonts w:ascii="Calibri" w:eastAsia="Calibri" w:hAnsi="Calibri" w:cs="Calibri"/>
            <w:color w:val="000000" w:themeColor="text1"/>
          </w:rPr>
          <w:t xml:space="preserve"> </w:t>
        </w:r>
      </w:ins>
      <w:ins w:id="1140" w:author="Alex Lorimer" w:date="2016-01-20T17:36:00Z">
        <w:r w:rsidR="007179CA">
          <w:rPr>
            <w:rFonts w:ascii="Calibri" w:eastAsia="Calibri" w:hAnsi="Calibri" w:cs="Calibri"/>
            <w:color w:val="000000" w:themeColor="text1"/>
          </w:rPr>
          <w:t xml:space="preserve">this to be a highly </w:t>
        </w:r>
      </w:ins>
      <w:ins w:id="1141" w:author="Alex Lorimer" w:date="2016-01-20T16:16:00Z">
        <w:r>
          <w:rPr>
            <w:rFonts w:ascii="Calibri" w:eastAsia="Calibri" w:hAnsi="Calibri" w:cs="Calibri"/>
            <w:color w:val="000000" w:themeColor="text1"/>
          </w:rPr>
          <w:t xml:space="preserve">relevant and appropriate </w:t>
        </w:r>
      </w:ins>
      <w:ins w:id="1142" w:author="Alex Lorimer" w:date="2016-01-20T16:17:00Z">
        <w:r>
          <w:rPr>
            <w:rFonts w:ascii="Calibri" w:eastAsia="Calibri" w:hAnsi="Calibri" w:cs="Calibri"/>
            <w:color w:val="000000" w:themeColor="text1"/>
          </w:rPr>
          <w:t>topic</w:t>
        </w:r>
      </w:ins>
      <w:ins w:id="1143" w:author="Alex Lorimer" w:date="2016-01-20T17:36:00Z">
        <w:r w:rsidR="007179CA">
          <w:rPr>
            <w:rFonts w:ascii="Calibri" w:eastAsia="Calibri" w:hAnsi="Calibri" w:cs="Calibri"/>
            <w:color w:val="000000" w:themeColor="text1"/>
          </w:rPr>
          <w:t>.</w:t>
        </w:r>
      </w:ins>
    </w:p>
    <w:p w14:paraId="157A0087" w14:textId="2862BCE5" w:rsidR="005473A1" w:rsidDel="00875ADD" w:rsidRDefault="005473A1">
      <w:pPr>
        <w:jc w:val="both"/>
        <w:rPr>
          <w:del w:id="1144" w:author="Alex Lorimer" w:date="2016-01-20T15:45:00Z"/>
          <w:rFonts w:ascii="Calibri" w:eastAsia="Calibri" w:hAnsi="Calibri" w:cs="Calibri"/>
          <w:color w:val="000000" w:themeColor="text1"/>
        </w:rPr>
      </w:pPr>
      <w:del w:id="1145" w:author="Alex Lorimer" w:date="2016-01-20T15:45:00Z">
        <w:r w:rsidDel="00875ADD">
          <w:rPr>
            <w:rFonts w:ascii="Calibri" w:eastAsia="Calibri" w:hAnsi="Calibri" w:cs="Calibri"/>
            <w:color w:val="000000" w:themeColor="text1"/>
          </w:rPr>
          <w:delText>Honey bees themselves have been the source of … travelling sales man problem. Np problem… refer to algorithm documentary.</w:delText>
        </w:r>
      </w:del>
    </w:p>
    <w:p w14:paraId="24E12A9C" w14:textId="25337B8C" w:rsidR="005473A1" w:rsidRPr="00EA21AA" w:rsidDel="003778C5" w:rsidRDefault="005473A1">
      <w:pPr>
        <w:jc w:val="both"/>
        <w:rPr>
          <w:del w:id="1146" w:author="Alex Lorimer" w:date="2016-01-20T16:06:00Z"/>
          <w:rFonts w:ascii="Calibri" w:eastAsia="Calibri" w:hAnsi="Calibri" w:cs="Calibri"/>
          <w:b/>
          <w:color w:val="000000" w:themeColor="text1"/>
          <w:rPrChange w:id="1147" w:author="Alex Lorimer" w:date="2016-01-20T11:26:00Z">
            <w:rPr>
              <w:del w:id="1148" w:author="Alex Lorimer" w:date="2016-01-20T16:06:00Z"/>
              <w:rFonts w:ascii="Calibri" w:eastAsia="Calibri" w:hAnsi="Calibri" w:cs="Calibri"/>
              <w:b/>
              <w:color w:val="9F6200" w:themeColor="text2" w:themeTint="BF"/>
            </w:rPr>
          </w:rPrChange>
        </w:rPr>
      </w:pPr>
      <w:del w:id="1149" w:author="Alex Lorimer" w:date="2016-01-20T16:06:00Z">
        <w:r w:rsidDel="003778C5">
          <w:rPr>
            <w:rFonts w:ascii="Calibri" w:eastAsia="Calibri" w:hAnsi="Calibri" w:cs="Calibri"/>
            <w:color w:val="000000" w:themeColor="text1"/>
          </w:rPr>
          <w:delText>Mention the impact the further progress with autonomous algorithms is expected to have in the near future and the possibility for inspiring the next generation to tackle these engineering challenges</w:delText>
        </w:r>
      </w:del>
    </w:p>
    <w:p w14:paraId="3D6BDD5C" w14:textId="2D90B641" w:rsidR="005473A1" w:rsidRDefault="005473A1">
      <w:pPr>
        <w:jc w:val="both"/>
        <w:rPr>
          <w:rFonts w:ascii="Calibri" w:eastAsia="Calibri" w:hAnsi="Calibri" w:cs="Calibri"/>
          <w:color w:val="000000" w:themeColor="text1"/>
        </w:rPr>
        <w:pPrChange w:id="1150" w:author="Alex Lorimer" w:date="2016-01-20T16:29:00Z">
          <w:pPr>
            <w:pStyle w:val="Heading1"/>
            <w:ind w:firstLine="720"/>
          </w:pPr>
        </w:pPrChange>
      </w:pPr>
      <w:del w:id="1151" w:author="Alex Lorimer" w:date="2016-01-20T16:10:00Z">
        <w:r w:rsidDel="00DC1EF2">
          <w:rPr>
            <w:rFonts w:ascii="Calibri" w:eastAsia="Calibri" w:hAnsi="Calibri" w:cs="Calibri"/>
            <w:color w:val="000000" w:themeColor="text1"/>
          </w:rPr>
          <w:delText>Mention that (equally</w:delText>
        </w:r>
      </w:del>
      <w:ins w:id="1152" w:author="Alex Lorimer" w:date="2016-01-20T16:10:00Z">
        <w:r w:rsidR="00DC1EF2">
          <w:rPr>
            <w:rFonts w:ascii="Calibri" w:eastAsia="Calibri" w:hAnsi="Calibri" w:cs="Calibri"/>
            <w:color w:val="000000" w:themeColor="text1"/>
          </w:rPr>
          <w:t>Equally</w:t>
        </w:r>
      </w:ins>
      <w:r>
        <w:rPr>
          <w:rFonts w:ascii="Calibri" w:eastAsia="Calibri" w:hAnsi="Calibri" w:cs="Calibri"/>
          <w:color w:val="000000" w:themeColor="text1"/>
        </w:rPr>
        <w:t xml:space="preserve"> important </w:t>
      </w:r>
      <w:del w:id="1153" w:author="Alex Lorimer" w:date="2016-01-20T16:10:00Z">
        <w:r w:rsidDel="00DC1EF2">
          <w:rPr>
            <w:rFonts w:ascii="Calibri" w:eastAsia="Calibri" w:hAnsi="Calibri" w:cs="Calibri"/>
            <w:color w:val="000000" w:themeColor="text1"/>
          </w:rPr>
          <w:delText xml:space="preserve">for </w:delText>
        </w:r>
      </w:del>
      <w:ins w:id="1154" w:author="Alex Lorimer" w:date="2016-01-20T16:10:00Z">
        <w:r w:rsidR="00DC1EF2">
          <w:rPr>
            <w:rFonts w:ascii="Calibri" w:eastAsia="Calibri" w:hAnsi="Calibri" w:cs="Calibri"/>
            <w:color w:val="000000" w:themeColor="text1"/>
          </w:rPr>
          <w:t xml:space="preserve">to </w:t>
        </w:r>
      </w:ins>
      <w:del w:id="1155" w:author="Alex Lorimer" w:date="2016-01-20T16:10:00Z">
        <w:r w:rsidDel="00DC1EF2">
          <w:rPr>
            <w:rFonts w:ascii="Calibri" w:eastAsia="Calibri" w:hAnsi="Calibri" w:cs="Calibri"/>
            <w:color w:val="000000" w:themeColor="text1"/>
          </w:rPr>
          <w:delText xml:space="preserve">the </w:delText>
        </w:r>
      </w:del>
      <w:ins w:id="1156" w:author="Alex Lorimer" w:date="2016-01-20T16:18:00Z">
        <w:r w:rsidR="00845F2B">
          <w:rPr>
            <w:rFonts w:ascii="Calibri" w:eastAsia="Calibri" w:hAnsi="Calibri" w:cs="Calibri"/>
            <w:color w:val="000000" w:themeColor="text1"/>
          </w:rPr>
          <w:t xml:space="preserve">the success of </w:t>
        </w:r>
      </w:ins>
      <w:ins w:id="1157" w:author="Alex Lorimer" w:date="2016-01-20T16:22:00Z">
        <w:r w:rsidR="00845F2B">
          <w:rPr>
            <w:rFonts w:ascii="Calibri" w:eastAsia="Calibri" w:hAnsi="Calibri" w:cs="Calibri"/>
            <w:color w:val="000000" w:themeColor="text1"/>
          </w:rPr>
          <w:t>our</w:t>
        </w:r>
      </w:ins>
      <w:ins w:id="1158" w:author="Alex Lorimer" w:date="2016-01-20T16:10:00Z">
        <w:r w:rsidR="00DC1EF2">
          <w:rPr>
            <w:rFonts w:ascii="Calibri" w:eastAsia="Calibri" w:hAnsi="Calibri" w:cs="Calibri"/>
            <w:color w:val="000000" w:themeColor="text1"/>
          </w:rPr>
          <w:t xml:space="preserve"> </w:t>
        </w:r>
      </w:ins>
      <w:r>
        <w:rPr>
          <w:rFonts w:ascii="Calibri" w:eastAsia="Calibri" w:hAnsi="Calibri" w:cs="Calibri"/>
          <w:color w:val="000000" w:themeColor="text1"/>
        </w:rPr>
        <w:t>game</w:t>
      </w:r>
      <w:ins w:id="1159" w:author="Alex Lorimer" w:date="2016-01-20T16:20:00Z">
        <w:r w:rsidR="00845F2B">
          <w:rPr>
            <w:rFonts w:ascii="Calibri" w:eastAsia="Calibri" w:hAnsi="Calibri" w:cs="Calibri"/>
            <w:color w:val="000000" w:themeColor="text1"/>
          </w:rPr>
          <w:t>, and its ability to inspire</w:t>
        </w:r>
      </w:ins>
      <w:ins w:id="1160" w:author="Alex Lorimer" w:date="2016-01-20T16:10:00Z">
        <w:r w:rsidR="00DC1EF2">
          <w:rPr>
            <w:rFonts w:ascii="Calibri" w:eastAsia="Calibri" w:hAnsi="Calibri" w:cs="Calibri"/>
            <w:color w:val="000000" w:themeColor="text1"/>
          </w:rPr>
          <w:t>, is that</w:t>
        </w:r>
      </w:ins>
      <w:del w:id="1161" w:author="Alex Lorimer" w:date="2016-01-20T16:10:00Z">
        <w:r w:rsidDel="00DC1EF2">
          <w:rPr>
            <w:rFonts w:ascii="Calibri" w:eastAsia="Calibri" w:hAnsi="Calibri" w:cs="Calibri"/>
            <w:color w:val="000000" w:themeColor="text1"/>
          </w:rPr>
          <w:delText>)</w:delText>
        </w:r>
      </w:del>
      <w:r>
        <w:rPr>
          <w:rFonts w:ascii="Calibri" w:eastAsia="Calibri" w:hAnsi="Calibri" w:cs="Calibri"/>
          <w:color w:val="000000" w:themeColor="text1"/>
        </w:rPr>
        <w:t xml:space="preserve"> swarm structures </w:t>
      </w:r>
      <w:del w:id="1162" w:author="Alex Lorimer" w:date="2016-01-20T17:36:00Z">
        <w:r w:rsidDel="007179CA">
          <w:rPr>
            <w:rFonts w:ascii="Calibri" w:eastAsia="Calibri" w:hAnsi="Calibri" w:cs="Calibri"/>
            <w:color w:val="000000" w:themeColor="text1"/>
          </w:rPr>
          <w:delText xml:space="preserve">can </w:delText>
        </w:r>
      </w:del>
      <w:ins w:id="1163" w:author="Alex Lorimer" w:date="2016-01-20T17:36:00Z">
        <w:r w:rsidR="007179CA">
          <w:rPr>
            <w:rFonts w:ascii="Calibri" w:eastAsia="Calibri" w:hAnsi="Calibri" w:cs="Calibri"/>
            <w:color w:val="000000" w:themeColor="text1"/>
          </w:rPr>
          <w:t xml:space="preserve">are </w:t>
        </w:r>
      </w:ins>
      <w:del w:id="1164" w:author="Alex Lorimer" w:date="2016-01-20T16:18:00Z">
        <w:r w:rsidDel="00845F2B">
          <w:rPr>
            <w:rFonts w:ascii="Calibri" w:eastAsia="Calibri" w:hAnsi="Calibri" w:cs="Calibri"/>
            <w:color w:val="000000" w:themeColor="text1"/>
          </w:rPr>
          <w:delText xml:space="preserve">be </w:delText>
        </w:r>
      </w:del>
      <w:ins w:id="1165" w:author="Alex Lorimer" w:date="2016-01-20T16:18:00Z">
        <w:r w:rsidR="00845F2B">
          <w:rPr>
            <w:rFonts w:ascii="Calibri" w:eastAsia="Calibri" w:hAnsi="Calibri" w:cs="Calibri"/>
            <w:color w:val="000000" w:themeColor="text1"/>
          </w:rPr>
          <w:t xml:space="preserve">often </w:t>
        </w:r>
      </w:ins>
      <w:del w:id="1166" w:author="Alex Lorimer" w:date="2016-01-20T16:19:00Z">
        <w:r w:rsidDel="00845F2B">
          <w:rPr>
            <w:rFonts w:ascii="Calibri" w:eastAsia="Calibri" w:hAnsi="Calibri" w:cs="Calibri"/>
            <w:color w:val="000000" w:themeColor="text1"/>
          </w:rPr>
          <w:delText xml:space="preserve">pleasing </w:delText>
        </w:r>
      </w:del>
      <w:ins w:id="1167" w:author="Alex Lorimer" w:date="2016-01-20T16:19:00Z">
        <w:r w:rsidR="00845F2B">
          <w:rPr>
            <w:rFonts w:ascii="Calibri" w:eastAsia="Calibri" w:hAnsi="Calibri" w:cs="Calibri"/>
            <w:color w:val="000000" w:themeColor="text1"/>
          </w:rPr>
          <w:t xml:space="preserve">enthralling </w:t>
        </w:r>
      </w:ins>
      <w:r>
        <w:rPr>
          <w:rFonts w:ascii="Calibri" w:eastAsia="Calibri" w:hAnsi="Calibri" w:cs="Calibri"/>
          <w:color w:val="000000" w:themeColor="text1"/>
        </w:rPr>
        <w:t xml:space="preserve">to </w:t>
      </w:r>
      <w:del w:id="1168" w:author="Alex Lorimer" w:date="2016-01-20T16:18:00Z">
        <w:r w:rsidDel="00845F2B">
          <w:rPr>
            <w:rFonts w:ascii="Calibri" w:eastAsia="Calibri" w:hAnsi="Calibri" w:cs="Calibri"/>
            <w:color w:val="000000" w:themeColor="text1"/>
          </w:rPr>
          <w:delText xml:space="preserve">watch </w:delText>
        </w:r>
      </w:del>
      <w:ins w:id="1169" w:author="Alex Lorimer" w:date="2016-01-20T16:18:00Z">
        <w:r w:rsidR="00845F2B">
          <w:rPr>
            <w:rFonts w:ascii="Calibri" w:eastAsia="Calibri" w:hAnsi="Calibri" w:cs="Calibri"/>
            <w:color w:val="000000" w:themeColor="text1"/>
          </w:rPr>
          <w:t>observe</w:t>
        </w:r>
      </w:ins>
      <w:ins w:id="1170" w:author="Alex Lorimer" w:date="2016-01-20T16:21:00Z">
        <w:r w:rsidR="00845F2B">
          <w:rPr>
            <w:rFonts w:ascii="Calibri" w:eastAsia="Calibri" w:hAnsi="Calibri" w:cs="Calibri"/>
            <w:color w:val="000000" w:themeColor="text1"/>
          </w:rPr>
          <w:t>;</w:t>
        </w:r>
      </w:ins>
      <w:ins w:id="1171" w:author="Alex Lorimer" w:date="2016-01-20T16:20:00Z">
        <w:r w:rsidR="00845F2B">
          <w:rPr>
            <w:rFonts w:ascii="Calibri" w:eastAsia="Calibri" w:hAnsi="Calibri" w:cs="Calibri"/>
            <w:color w:val="000000" w:themeColor="text1"/>
          </w:rPr>
          <w:t xml:space="preserve"> </w:t>
        </w:r>
      </w:ins>
      <w:ins w:id="1172" w:author="Alex Lorimer" w:date="2016-01-20T16:21:00Z">
        <w:r w:rsidR="00845F2B">
          <w:rPr>
            <w:rFonts w:ascii="Calibri" w:eastAsia="Calibri" w:hAnsi="Calibri" w:cs="Calibri"/>
            <w:color w:val="000000" w:themeColor="text1"/>
          </w:rPr>
          <w:t xml:space="preserve">the flocking </w:t>
        </w:r>
      </w:ins>
      <w:ins w:id="1173" w:author="Alex Lorimer" w:date="2016-01-20T17:37:00Z">
        <w:r w:rsidR="007179CA">
          <w:rPr>
            <w:rFonts w:ascii="Calibri" w:eastAsia="Calibri" w:hAnsi="Calibri" w:cs="Calibri"/>
            <w:color w:val="000000" w:themeColor="text1"/>
          </w:rPr>
          <w:t>behavior of</w:t>
        </w:r>
      </w:ins>
      <w:ins w:id="1174" w:author="Alex Lorimer" w:date="2016-01-20T16:21:00Z">
        <w:r w:rsidR="00845F2B">
          <w:rPr>
            <w:rFonts w:ascii="Calibri" w:eastAsia="Calibri" w:hAnsi="Calibri" w:cs="Calibri"/>
            <w:color w:val="000000" w:themeColor="text1"/>
          </w:rPr>
          <w:t xml:space="preserve"> </w:t>
        </w:r>
      </w:ins>
      <w:ins w:id="1175" w:author="Alex Lorimer" w:date="2016-01-20T16:28:00Z">
        <w:r w:rsidR="00655B9F">
          <w:rPr>
            <w:rFonts w:ascii="Calibri" w:eastAsia="Calibri" w:hAnsi="Calibri" w:cs="Calibri"/>
            <w:color w:val="000000" w:themeColor="text1"/>
          </w:rPr>
          <w:t xml:space="preserve">birds (see fig()), </w:t>
        </w:r>
      </w:ins>
      <w:ins w:id="1176" w:author="Alex Lorimer" w:date="2016-01-20T16:29:00Z">
        <w:r w:rsidR="00655B9F">
          <w:rPr>
            <w:rFonts w:ascii="Calibri" w:eastAsia="Calibri" w:hAnsi="Calibri" w:cs="Calibri"/>
            <w:color w:val="000000" w:themeColor="text1"/>
          </w:rPr>
          <w:t>shoaling</w:t>
        </w:r>
      </w:ins>
      <w:ins w:id="1177" w:author="Alex Lorimer" w:date="2016-01-20T16:28:00Z">
        <w:r w:rsidR="00655B9F">
          <w:rPr>
            <w:rFonts w:ascii="Calibri" w:eastAsia="Calibri" w:hAnsi="Calibri" w:cs="Calibri"/>
            <w:color w:val="000000" w:themeColor="text1"/>
          </w:rPr>
          <w:t xml:space="preserve"> fish, or foraging ants</w:t>
        </w:r>
      </w:ins>
      <w:ins w:id="1178" w:author="Alex Lorimer" w:date="2016-01-20T16:23:00Z">
        <w:r w:rsidR="00845F2B">
          <w:rPr>
            <w:rFonts w:ascii="Calibri" w:eastAsia="Calibri" w:hAnsi="Calibri" w:cs="Calibri"/>
            <w:color w:val="000000" w:themeColor="text1"/>
          </w:rPr>
          <w:t xml:space="preserve">. Our hopes are that </w:t>
        </w:r>
      </w:ins>
      <w:ins w:id="1179" w:author="Alex Lorimer" w:date="2016-01-20T16:29:00Z">
        <w:r w:rsidR="00655B9F">
          <w:rPr>
            <w:rFonts w:ascii="Calibri" w:eastAsia="Calibri" w:hAnsi="Calibri" w:cs="Calibri"/>
            <w:color w:val="000000" w:themeColor="text1"/>
          </w:rPr>
          <w:t>swarm structures will be equally entertaining to manipulate and design.</w:t>
        </w:r>
      </w:ins>
      <w:del w:id="1180" w:author="Alex Lorimer" w:date="2016-01-20T16:19:00Z">
        <w:r w:rsidDel="00845F2B">
          <w:rPr>
            <w:rFonts w:ascii="Calibri" w:eastAsia="Calibri" w:hAnsi="Calibri" w:cs="Calibri"/>
            <w:color w:val="000000" w:themeColor="text1"/>
          </w:rPr>
          <w:delText>(and should be fun to manipulate and experiment with)</w:delText>
        </w:r>
      </w:del>
    </w:p>
    <w:p w14:paraId="380941CC" w14:textId="6D50BB82" w:rsidR="005473A1" w:rsidRDefault="005473A1">
      <w:pPr>
        <w:rPr>
          <w:rFonts w:ascii="Calibri" w:eastAsia="Calibri" w:hAnsi="Calibri" w:cs="Calibri"/>
          <w:color w:val="000000" w:themeColor="text1"/>
        </w:rPr>
        <w:pPrChange w:id="1181" w:author="Alex Lorimer" w:date="2016-01-20T11:58:00Z">
          <w:pPr>
            <w:pStyle w:val="Heading1"/>
            <w:ind w:firstLine="720"/>
          </w:pPr>
        </w:pPrChange>
      </w:pPr>
    </w:p>
    <w:p w14:paraId="661AD9DD" w14:textId="4AFC6A0B" w:rsidR="005473A1" w:rsidDel="00655B9F" w:rsidRDefault="005473A1">
      <w:pPr>
        <w:rPr>
          <w:del w:id="1182" w:author="Alex Lorimer" w:date="2016-01-20T16:30:00Z"/>
          <w:rFonts w:ascii="Calibri" w:eastAsia="Calibri" w:hAnsi="Calibri" w:cs="Calibri"/>
          <w:color w:val="9F6200" w:themeColor="text2" w:themeTint="BF"/>
        </w:rPr>
        <w:pPrChange w:id="1183" w:author="Alex Lorimer" w:date="2016-01-20T11:58:00Z">
          <w:pPr>
            <w:pStyle w:val="Heading1"/>
            <w:ind w:firstLine="720"/>
          </w:pPr>
        </w:pPrChange>
      </w:pPr>
    </w:p>
    <w:p w14:paraId="22DFE2DA" w14:textId="59CFF1E4" w:rsidR="00D121F0" w:rsidRDefault="0017758E">
      <w:pPr>
        <w:ind w:firstLine="720"/>
        <w:rPr>
          <w:rFonts w:ascii="Calibri" w:eastAsia="Calibri" w:hAnsi="Calibri" w:cs="Calibri"/>
          <w:color w:val="9F6200" w:themeColor="text2" w:themeTint="BF"/>
        </w:rPr>
        <w:pPrChange w:id="1184" w:author="Alex Lorimer" w:date="2016-01-20T09:45:00Z">
          <w:pPr>
            <w:pStyle w:val="Heading1"/>
            <w:ind w:firstLine="720"/>
          </w:pPr>
        </w:pPrChange>
      </w:pPr>
      <w:r w:rsidRPr="00D121F0">
        <w:rPr>
          <w:rFonts w:ascii="Calibri" w:eastAsia="Calibri" w:hAnsi="Calibri" w:cs="Calibri"/>
          <w:b/>
          <w:color w:val="9F6200" w:themeColor="text2" w:themeTint="BF"/>
          <w:rPrChange w:id="1185" w:author="Alex Lorimer" w:date="2016-01-20T09:45:00Z">
            <w:rPr>
              <w:rFonts w:ascii="Calibri" w:eastAsia="Calibri" w:hAnsi="Calibri" w:cs="Calibri"/>
              <w:color w:val="9F6200" w:themeColor="text2" w:themeTint="BF"/>
            </w:rPr>
          </w:rPrChange>
        </w:rPr>
        <w:t>Currently on the Market 2.3.</w:t>
      </w:r>
      <w:r w:rsidR="00F3533D" w:rsidRPr="00D121F0">
        <w:rPr>
          <w:rFonts w:ascii="Calibri" w:eastAsia="Calibri" w:hAnsi="Calibri" w:cs="Calibri"/>
          <w:b/>
          <w:color w:val="9F6200" w:themeColor="text2" w:themeTint="BF"/>
          <w:rPrChange w:id="1186" w:author="Alex Lorimer" w:date="2016-01-20T09:45:00Z">
            <w:rPr>
              <w:rFonts w:ascii="Calibri" w:eastAsia="Calibri" w:hAnsi="Calibri" w:cs="Calibri"/>
              <w:color w:val="9F6200" w:themeColor="text2" w:themeTint="BF"/>
            </w:rPr>
          </w:rPrChange>
        </w:rPr>
        <w:t>2</w:t>
      </w:r>
    </w:p>
    <w:p w14:paraId="4DA42DE4" w14:textId="77777777" w:rsidR="003D330B" w:rsidRDefault="00655B9F">
      <w:pPr>
        <w:jc w:val="both"/>
        <w:rPr>
          <w:ins w:id="1187" w:author="Alex Lorimer" w:date="2016-01-20T18:18:00Z"/>
          <w:rFonts w:ascii="Calibri" w:eastAsia="Calibri" w:hAnsi="Calibri" w:cs="Calibri"/>
          <w:color w:val="000000" w:themeColor="text1"/>
        </w:rPr>
        <w:pPrChange w:id="1188" w:author="Alex Lorimer" w:date="2016-01-20T16:33:00Z">
          <w:pPr>
            <w:pStyle w:val="Heading1"/>
            <w:ind w:firstLine="720"/>
          </w:pPr>
        </w:pPrChange>
      </w:pPr>
      <w:ins w:id="1189" w:author="Alex Lorimer" w:date="2016-01-20T16:30:00Z">
        <w:r>
          <w:rPr>
            <w:rFonts w:ascii="Calibri" w:eastAsia="Calibri" w:hAnsi="Calibri" w:cs="Calibri"/>
            <w:color w:val="000000" w:themeColor="text1"/>
          </w:rPr>
          <w:t>In order to effectively focus the player</w:t>
        </w:r>
      </w:ins>
      <w:ins w:id="1190" w:author="Alex Lorimer" w:date="2016-01-20T16:33:00Z">
        <w:r>
          <w:rPr>
            <w:rFonts w:ascii="Calibri" w:eastAsia="Calibri" w:hAnsi="Calibri" w:cs="Calibri"/>
            <w:color w:val="000000" w:themeColor="text1"/>
          </w:rPr>
          <w:t>’s</w:t>
        </w:r>
      </w:ins>
      <w:ins w:id="1191" w:author="Alex Lorimer" w:date="2016-01-20T16:30:00Z">
        <w:r>
          <w:rPr>
            <w:rFonts w:ascii="Calibri" w:eastAsia="Calibri" w:hAnsi="Calibri" w:cs="Calibri"/>
            <w:color w:val="000000" w:themeColor="text1"/>
          </w:rPr>
          <w:t xml:space="preserve"> attention on the logic and structure of their algorithm, we have decided to move away from text based </w:t>
        </w:r>
      </w:ins>
      <w:ins w:id="1192" w:author="Alex Lorimer" w:date="2016-01-20T16:32:00Z">
        <w:r>
          <w:rPr>
            <w:rFonts w:ascii="Calibri" w:eastAsia="Calibri" w:hAnsi="Calibri" w:cs="Calibri"/>
            <w:color w:val="000000" w:themeColor="text1"/>
          </w:rPr>
          <w:t xml:space="preserve">programming systems. For absolute beginners these low error tolerance systems </w:t>
        </w:r>
      </w:ins>
      <w:ins w:id="1193" w:author="Alex Lorimer" w:date="2016-01-20T16:34:00Z">
        <w:r>
          <w:rPr>
            <w:rFonts w:ascii="Calibri" w:eastAsia="Calibri" w:hAnsi="Calibri" w:cs="Calibri"/>
            <w:color w:val="000000" w:themeColor="text1"/>
          </w:rPr>
          <w:t>are unlikely to</w:t>
        </w:r>
      </w:ins>
      <w:ins w:id="1194" w:author="Alex Lorimer" w:date="2016-01-20T16:32:00Z">
        <w:r>
          <w:rPr>
            <w:rFonts w:ascii="Calibri" w:eastAsia="Calibri" w:hAnsi="Calibri" w:cs="Calibri"/>
            <w:color w:val="000000" w:themeColor="text1"/>
          </w:rPr>
          <w:t xml:space="preserve"> </w:t>
        </w:r>
      </w:ins>
      <w:ins w:id="1195" w:author="Alex Lorimer" w:date="2016-01-20T16:34:00Z">
        <w:r>
          <w:rPr>
            <w:rFonts w:ascii="Calibri" w:eastAsia="Calibri" w:hAnsi="Calibri" w:cs="Calibri"/>
            <w:color w:val="000000" w:themeColor="text1"/>
          </w:rPr>
          <w:t>provide</w:t>
        </w:r>
      </w:ins>
      <w:ins w:id="1196" w:author="Alex Lorimer" w:date="2016-01-20T16:32:00Z">
        <w:r>
          <w:rPr>
            <w:rFonts w:ascii="Calibri" w:eastAsia="Calibri" w:hAnsi="Calibri" w:cs="Calibri"/>
            <w:color w:val="000000" w:themeColor="text1"/>
          </w:rPr>
          <w:t xml:space="preserve"> the level of </w:t>
        </w:r>
      </w:ins>
      <w:ins w:id="1197" w:author="Alex Lorimer" w:date="2016-01-20T16:33:00Z">
        <w:r>
          <w:rPr>
            <w:rFonts w:ascii="Calibri" w:eastAsia="Calibri" w:hAnsi="Calibri" w:cs="Calibri"/>
            <w:color w:val="000000" w:themeColor="text1"/>
          </w:rPr>
          <w:t>“forgiveness” recommended by our ICT contact at Bristol Grammar School.</w:t>
        </w:r>
      </w:ins>
      <w:ins w:id="1198" w:author="Alex Lorimer" w:date="2016-01-20T16:34:00Z">
        <w:r w:rsidR="00457AA1">
          <w:rPr>
            <w:rFonts w:ascii="Calibri" w:eastAsia="Calibri" w:hAnsi="Calibri" w:cs="Calibri"/>
            <w:color w:val="000000" w:themeColor="text1"/>
          </w:rPr>
          <w:t xml:space="preserve"> In relation to this point, </w:t>
        </w:r>
      </w:ins>
      <w:ins w:id="1199" w:author="Alex Lorimer" w:date="2016-01-20T16:54:00Z">
        <w:r w:rsidR="00457AA1">
          <w:rPr>
            <w:rFonts w:ascii="Calibri" w:eastAsia="Calibri" w:hAnsi="Calibri" w:cs="Calibri"/>
            <w:color w:val="000000" w:themeColor="text1"/>
          </w:rPr>
          <w:t xml:space="preserve">the head of ICT </w:t>
        </w:r>
      </w:ins>
      <w:ins w:id="1200" w:author="Alex Lorimer" w:date="2016-01-20T16:35:00Z">
        <w:r>
          <w:rPr>
            <w:rFonts w:ascii="Calibri" w:eastAsia="Calibri" w:hAnsi="Calibri" w:cs="Calibri"/>
            <w:color w:val="000000" w:themeColor="text1"/>
          </w:rPr>
          <w:t>introduced</w:t>
        </w:r>
      </w:ins>
      <w:ins w:id="1201" w:author="Alex Lorimer" w:date="2016-01-20T16:54:00Z">
        <w:r w:rsidR="00457AA1">
          <w:rPr>
            <w:rFonts w:ascii="Calibri" w:eastAsia="Calibri" w:hAnsi="Calibri" w:cs="Calibri"/>
            <w:color w:val="000000" w:themeColor="text1"/>
          </w:rPr>
          <w:t xml:space="preserve"> us</w:t>
        </w:r>
      </w:ins>
      <w:ins w:id="1202" w:author="Alex Lorimer" w:date="2016-01-20T16:35:00Z">
        <w:r>
          <w:rPr>
            <w:rFonts w:ascii="Calibri" w:eastAsia="Calibri" w:hAnsi="Calibri" w:cs="Calibri"/>
            <w:color w:val="000000" w:themeColor="text1"/>
          </w:rPr>
          <w:t xml:space="preserve"> to </w:t>
        </w:r>
      </w:ins>
      <w:ins w:id="1203" w:author="Alex Lorimer" w:date="2016-01-20T16:36:00Z">
        <w:r>
          <w:rPr>
            <w:rFonts w:ascii="Calibri" w:eastAsia="Calibri" w:hAnsi="Calibri" w:cs="Calibri"/>
            <w:color w:val="000000" w:themeColor="text1"/>
          </w:rPr>
          <w:t xml:space="preserve">Scratch (MIT’s </w:t>
        </w:r>
      </w:ins>
      <w:ins w:id="1204" w:author="Alex Lorimer" w:date="2016-01-20T16:40:00Z">
        <w:r w:rsidR="00507D1A">
          <w:rPr>
            <w:rFonts w:ascii="Calibri" w:eastAsia="Calibri" w:hAnsi="Calibri" w:cs="Calibri"/>
            <w:color w:val="000000" w:themeColor="text1"/>
          </w:rPr>
          <w:t>visual</w:t>
        </w:r>
      </w:ins>
      <w:ins w:id="1205" w:author="Alex Lorimer" w:date="2016-01-20T16:36:00Z">
        <w:r>
          <w:rPr>
            <w:rFonts w:ascii="Calibri" w:eastAsia="Calibri" w:hAnsi="Calibri" w:cs="Calibri"/>
            <w:color w:val="000000" w:themeColor="text1"/>
          </w:rPr>
          <w:t xml:space="preserve"> programming language) </w:t>
        </w:r>
      </w:ins>
      <w:ins w:id="1206" w:author="Alex Lorimer" w:date="2016-01-20T16:37:00Z">
        <w:r w:rsidR="00EE3E91">
          <w:rPr>
            <w:rFonts w:ascii="Calibri" w:eastAsia="Calibri" w:hAnsi="Calibri" w:cs="Calibri"/>
            <w:color w:val="000000" w:themeColor="text1"/>
          </w:rPr>
          <w:t>and explained that its user</w:t>
        </w:r>
      </w:ins>
      <w:ins w:id="1207" w:author="Alex Lorimer" w:date="2016-01-20T16:44:00Z">
        <w:r w:rsidR="00EE3E91">
          <w:rPr>
            <w:rFonts w:ascii="Calibri" w:eastAsia="Calibri" w:hAnsi="Calibri" w:cs="Calibri"/>
            <w:color w:val="000000" w:themeColor="text1"/>
          </w:rPr>
          <w:t>-</w:t>
        </w:r>
      </w:ins>
      <w:ins w:id="1208" w:author="Alex Lorimer" w:date="2016-01-20T16:37:00Z">
        <w:r>
          <w:rPr>
            <w:rFonts w:ascii="Calibri" w:eastAsia="Calibri" w:hAnsi="Calibri" w:cs="Calibri"/>
            <w:color w:val="000000" w:themeColor="text1"/>
          </w:rPr>
          <w:t>friendly</w:t>
        </w:r>
      </w:ins>
      <w:ins w:id="1209" w:author="Alex Lorimer" w:date="2016-01-20T16:44:00Z">
        <w:r w:rsidR="00EE3E91">
          <w:rPr>
            <w:rFonts w:ascii="Calibri" w:eastAsia="Calibri" w:hAnsi="Calibri" w:cs="Calibri"/>
            <w:color w:val="000000" w:themeColor="text1"/>
          </w:rPr>
          <w:t>, graphical</w:t>
        </w:r>
      </w:ins>
      <w:ins w:id="1210" w:author="Alex Lorimer" w:date="2016-01-20T16:37:00Z">
        <w:r>
          <w:rPr>
            <w:rFonts w:ascii="Calibri" w:eastAsia="Calibri" w:hAnsi="Calibri" w:cs="Calibri"/>
            <w:color w:val="000000" w:themeColor="text1"/>
          </w:rPr>
          <w:t xml:space="preserve"> programming approach is popular with pupils at the school.</w:t>
        </w:r>
      </w:ins>
    </w:p>
    <w:p w14:paraId="64B4A816" w14:textId="50CBB0A4" w:rsidR="00655B9F" w:rsidRDefault="0021657A">
      <w:pPr>
        <w:jc w:val="both"/>
        <w:rPr>
          <w:ins w:id="1211" w:author="Alex Lorimer" w:date="2016-01-21T08:05:00Z"/>
          <w:rFonts w:ascii="Calibri" w:eastAsia="Calibri" w:hAnsi="Calibri" w:cs="Calibri"/>
          <w:color w:val="000000" w:themeColor="text1"/>
        </w:rPr>
        <w:pPrChange w:id="1212" w:author="Alex Lorimer" w:date="2016-01-20T16:33:00Z">
          <w:pPr>
            <w:pStyle w:val="Heading1"/>
            <w:ind w:firstLine="720"/>
          </w:pPr>
        </w:pPrChange>
      </w:pPr>
      <w:ins w:id="1213" w:author="Alex Lorimer" w:date="2016-01-20T19:42:00Z">
        <w:r>
          <w:rPr>
            <w:rFonts w:ascii="Calibri" w:eastAsia="Calibri" w:hAnsi="Calibri" w:cs="Calibri"/>
            <w:color w:val="000000" w:themeColor="text1"/>
          </w:rPr>
          <w:t>This section will analyse relevant games and technologies, such as</w:t>
        </w:r>
      </w:ins>
      <w:ins w:id="1214" w:author="Alex Lorimer" w:date="2016-01-20T19:40:00Z">
        <w:r w:rsidR="0026295F">
          <w:rPr>
            <w:rFonts w:ascii="Calibri" w:eastAsia="Calibri" w:hAnsi="Calibri" w:cs="Calibri"/>
            <w:color w:val="000000" w:themeColor="text1"/>
          </w:rPr>
          <w:t xml:space="preserve"> Scratch</w:t>
        </w:r>
      </w:ins>
      <w:ins w:id="1215" w:author="Alex Lorimer" w:date="2016-01-20T19:43:00Z">
        <w:r>
          <w:rPr>
            <w:rFonts w:ascii="Calibri" w:eastAsia="Calibri" w:hAnsi="Calibri" w:cs="Calibri"/>
            <w:color w:val="000000" w:themeColor="text1"/>
          </w:rPr>
          <w:t>, in order to identify</w:t>
        </w:r>
      </w:ins>
      <w:ins w:id="1216" w:author="Alex Lorimer" w:date="2016-01-20T19:41:00Z">
        <w:r>
          <w:rPr>
            <w:rFonts w:ascii="Calibri" w:eastAsia="Calibri" w:hAnsi="Calibri" w:cs="Calibri"/>
            <w:color w:val="000000" w:themeColor="text1"/>
          </w:rPr>
          <w:t xml:space="preserve"> </w:t>
        </w:r>
      </w:ins>
      <w:ins w:id="1217" w:author="Alex Lorimer" w:date="2016-01-20T19:44:00Z">
        <w:r>
          <w:rPr>
            <w:rFonts w:ascii="Calibri" w:eastAsia="Calibri" w:hAnsi="Calibri" w:cs="Calibri"/>
            <w:color w:val="000000" w:themeColor="text1"/>
          </w:rPr>
          <w:t xml:space="preserve">areas that we should focus on in the development of our game should </w:t>
        </w:r>
      </w:ins>
      <w:ins w:id="1218" w:author="Alex Lorimer" w:date="2016-01-20T19:43:00Z">
        <w:r>
          <w:rPr>
            <w:rFonts w:ascii="Calibri" w:eastAsia="Calibri" w:hAnsi="Calibri" w:cs="Calibri"/>
            <w:color w:val="000000" w:themeColor="text1"/>
          </w:rPr>
          <w:t>to achieve a level of</w:t>
        </w:r>
      </w:ins>
      <w:ins w:id="1219" w:author="Alex Lorimer" w:date="2016-01-20T19:41:00Z">
        <w:r>
          <w:rPr>
            <w:rFonts w:ascii="Calibri" w:eastAsia="Calibri" w:hAnsi="Calibri" w:cs="Calibri"/>
            <w:color w:val="000000" w:themeColor="text1"/>
          </w:rPr>
          <w:t xml:space="preserve"> differentiation.</w:t>
        </w:r>
      </w:ins>
    </w:p>
    <w:p w14:paraId="46106668" w14:textId="77777777" w:rsidR="00A502D5" w:rsidRDefault="00A502D5">
      <w:pPr>
        <w:jc w:val="both"/>
        <w:rPr>
          <w:ins w:id="1220" w:author="Alex Lorimer" w:date="2016-01-20T16:37:00Z"/>
          <w:rFonts w:ascii="Calibri" w:eastAsia="Calibri" w:hAnsi="Calibri" w:cs="Calibri"/>
          <w:color w:val="000000" w:themeColor="text1"/>
        </w:rPr>
        <w:pPrChange w:id="1221" w:author="Alex Lorimer" w:date="2016-01-20T16:33:00Z">
          <w:pPr>
            <w:pStyle w:val="Heading1"/>
            <w:ind w:firstLine="720"/>
          </w:pPr>
        </w:pPrChange>
      </w:pPr>
    </w:p>
    <w:p w14:paraId="422862D7" w14:textId="35CC832D" w:rsidR="00655B9F" w:rsidRDefault="00191BD7">
      <w:pPr>
        <w:jc w:val="both"/>
        <w:rPr>
          <w:ins w:id="1222" w:author="Alex Lorimer" w:date="2016-01-20T16:59:00Z"/>
          <w:rFonts w:ascii="Calibri" w:eastAsia="Calibri" w:hAnsi="Calibri" w:cs="Calibri"/>
          <w:color w:val="9F6200" w:themeColor="text2" w:themeTint="BF"/>
        </w:rPr>
        <w:pPrChange w:id="1223" w:author="Alex Lorimer" w:date="2016-01-20T16:33:00Z">
          <w:pPr>
            <w:pStyle w:val="Heading1"/>
            <w:ind w:firstLine="720"/>
          </w:pPr>
        </w:pPrChange>
      </w:pPr>
      <w:ins w:id="1224" w:author="Alex Lorimer" w:date="2016-01-20T16:59:00Z">
        <w:r w:rsidRPr="00170724">
          <w:rPr>
            <w:rFonts w:ascii="Calibri" w:eastAsia="Calibri" w:hAnsi="Calibri" w:cs="Calibri"/>
            <w:noProof/>
            <w:color w:val="000000" w:themeColor="text1"/>
            <w:lang w:eastAsia="ja-JP"/>
            <w:rPrChange w:id="1225" w:author="Alex Lorimer" w:date="2016-01-21T05:26:00Z">
              <w:rPr>
                <w:rFonts w:ascii="Calibri" w:eastAsia="Calibri" w:hAnsi="Calibri" w:cs="Calibri"/>
                <w:b w:val="0"/>
                <w:bCs w:val="0"/>
                <w:noProof/>
                <w:color w:val="2A1A00" w:themeColor="text2"/>
                <w:lang w:eastAsia="ja-JP"/>
              </w:rPr>
            </w:rPrChange>
          </w:rPr>
          <mc:AlternateContent>
            <mc:Choice Requires="wps">
              <w:drawing>
                <wp:anchor distT="0" distB="0" distL="114300" distR="114300" simplePos="0" relativeHeight="251675678" behindDoc="0" locked="0" layoutInCell="1" allowOverlap="1" wp14:anchorId="340B174D" wp14:editId="2581B475">
                  <wp:simplePos x="0" y="0"/>
                  <wp:positionH relativeFrom="column">
                    <wp:posOffset>2724150</wp:posOffset>
                  </wp:positionH>
                  <wp:positionV relativeFrom="paragraph">
                    <wp:posOffset>10795</wp:posOffset>
                  </wp:positionV>
                  <wp:extent cx="3343275" cy="3048000"/>
                  <wp:effectExtent l="0" t="0" r="28575" b="19050"/>
                  <wp:wrapSquare wrapText="bothSides"/>
                  <wp:docPr id="12" name="Text Box 12"/>
                  <wp:cNvGraphicFramePr/>
                  <a:graphic xmlns:a="http://schemas.openxmlformats.org/drawingml/2006/main">
                    <a:graphicData uri="http://schemas.microsoft.com/office/word/2010/wordprocessingShape">
                      <wps:wsp>
                        <wps:cNvSpPr txBox="1"/>
                        <wps:spPr>
                          <a:xfrm>
                            <a:off x="0" y="0"/>
                            <a:ext cx="3343275" cy="3048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8FDB53" w14:textId="20628F5F" w:rsidR="00170724" w:rsidRDefault="00170724">
                              <w:pPr>
                                <w:rPr>
                                  <w:ins w:id="1226" w:author="Alex Lorimer" w:date="2016-01-20T16:59:00Z"/>
                                </w:rPr>
                              </w:pPr>
                              <w:ins w:id="1227" w:author="Alex Lorimer" w:date="2016-01-20T17:22:00Z">
                                <w:r>
                                  <w:rPr>
                                    <w:noProof/>
                                    <w:lang w:eastAsia="ja-JP"/>
                                  </w:rPr>
                                  <w:drawing>
                                    <wp:inline distT="0" distB="0" distL="0" distR="0" wp14:anchorId="0C0409D1" wp14:editId="7F44C2D4">
                                      <wp:extent cx="3114675" cy="2235363"/>
                                      <wp:effectExtent l="0" t="0" r="0" b="0"/>
                                      <wp:docPr id="233" name="Picture 233" descr="http://newtech.coe.uh.edu/screenshots/scratch%20screenshot%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tech.coe.uh.edu/screenshots/scratch%20screenshot%201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18419" cy="2238050"/>
                                              </a:xfrm>
                                              <a:prstGeom prst="rect">
                                                <a:avLst/>
                                              </a:prstGeom>
                                              <a:noFill/>
                                              <a:ln>
                                                <a:noFill/>
                                              </a:ln>
                                            </pic:spPr>
                                          </pic:pic>
                                        </a:graphicData>
                                      </a:graphic>
                                    </wp:inline>
                                  </w:drawing>
                                </w:r>
                              </w:ins>
                            </w:p>
                            <w:p w14:paraId="39191F09" w14:textId="0C205E2F" w:rsidR="00170724" w:rsidRDefault="00170724">
                              <w:ins w:id="1228" w:author="Alex Lorimer" w:date="2016-01-20T16:59:00Z">
                                <w:r>
                                  <w:t>"Scratch is developed by the Lifelong Kindergarten Group at the MIT Media Lab. See http://scratch.mit.edu."</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174D" id="Text Box 12" o:spid="_x0000_s1153" type="#_x0000_t202" style="position:absolute;left:0;text-align:left;margin-left:214.5pt;margin-top:.85pt;width:263.25pt;height:240pt;z-index:251675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" fillcolor="white [3201]" strokecolor="white [3212]" strokeweight=".5pt">
                  <v:textbox>
                    <w:txbxContent>
                      <w:p w14:paraId="0E8FDB53" w14:textId="20628F5F" w:rsidR="00170724" w:rsidRDefault="00170724">
                        <w:pPr>
                          <w:rPr>
                            <w:ins w:id="1263" w:author="Alex Lorimer" w:date="2016-01-20T16:59:00Z"/>
                          </w:rPr>
                        </w:pPr>
                        <w:ins w:id="1264" w:author="Alex Lorimer" w:date="2016-01-20T17:22:00Z">
                          <w:r>
                            <w:rPr>
                              <w:noProof/>
                            </w:rPr>
                            <w:drawing>
                              <wp:inline distT="0" distB="0" distL="0" distR="0" wp14:anchorId="0C0409D1" wp14:editId="7F44C2D4">
                                <wp:extent cx="3114675" cy="2235363"/>
                                <wp:effectExtent l="0" t="0" r="0" b="0"/>
                                <wp:docPr id="233" name="Picture 233" descr="http://newtech.coe.uh.edu/screenshots/scratch%20screenshot%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tech.coe.uh.edu/screenshots/scratch%20screenshot%201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8419" cy="2238050"/>
                                        </a:xfrm>
                                        <a:prstGeom prst="rect">
                                          <a:avLst/>
                                        </a:prstGeom>
                                        <a:noFill/>
                                        <a:ln>
                                          <a:noFill/>
                                        </a:ln>
                                      </pic:spPr>
                                    </pic:pic>
                                  </a:graphicData>
                                </a:graphic>
                              </wp:inline>
                            </w:drawing>
                          </w:r>
                        </w:ins>
                      </w:p>
                      <w:p w14:paraId="39191F09" w14:textId="0C205E2F" w:rsidR="00170724" w:rsidRDefault="00170724">
                        <w:ins w:id="1265" w:author="Alex Lorimer" w:date="2016-01-20T16:59:00Z">
                          <w:r>
                            <w:t>"Scratch is developed by the Lifelong Kindergarten Group at the MIT Media Lab. See http://scratch.mit.edu."</w:t>
                          </w:r>
                        </w:ins>
                      </w:p>
                    </w:txbxContent>
                  </v:textbox>
                  <w10:wrap type="square"/>
                </v:shape>
              </w:pict>
            </mc:Fallback>
          </mc:AlternateContent>
        </w:r>
      </w:ins>
      <w:ins w:id="1229" w:author="Alex Lorimer" w:date="2016-01-20T16:38:00Z">
        <w:r w:rsidR="00507D1A" w:rsidRPr="00507D1A">
          <w:rPr>
            <w:rFonts w:ascii="Calibri" w:eastAsia="Calibri" w:hAnsi="Calibri" w:cs="Calibri"/>
            <w:color w:val="9F6200" w:themeColor="text2" w:themeTint="BF"/>
            <w:rPrChange w:id="1230" w:author="Alex Lorimer" w:date="2016-01-20T16:40:00Z">
              <w:rPr>
                <w:rFonts w:ascii="Calibri" w:eastAsia="Calibri" w:hAnsi="Calibri" w:cs="Calibri"/>
                <w:b w:val="0"/>
                <w:bCs w:val="0"/>
                <w:color w:val="000000" w:themeColor="text1"/>
              </w:rPr>
            </w:rPrChange>
          </w:rPr>
          <w:tab/>
        </w:r>
        <w:r w:rsidR="00507D1A" w:rsidRPr="00507D1A">
          <w:rPr>
            <w:rFonts w:ascii="Calibri" w:eastAsia="Calibri" w:hAnsi="Calibri" w:cs="Calibri"/>
            <w:color w:val="9F6200" w:themeColor="text2" w:themeTint="BF"/>
            <w:rPrChange w:id="1231" w:author="Alex Lorimer" w:date="2016-01-20T16:40:00Z">
              <w:rPr>
                <w:rFonts w:ascii="Calibri" w:eastAsia="Calibri" w:hAnsi="Calibri" w:cs="Calibri"/>
                <w:b w:val="0"/>
                <w:bCs w:val="0"/>
                <w:color w:val="000000" w:themeColor="text1"/>
              </w:rPr>
            </w:rPrChange>
          </w:rPr>
          <w:tab/>
          <w:t>Scratch 2.3.2</w:t>
        </w:r>
      </w:ins>
      <w:ins w:id="1232" w:author="Alex Lorimer" w:date="2016-01-20T16:39:00Z">
        <w:r w:rsidR="00507D1A" w:rsidRPr="00507D1A">
          <w:rPr>
            <w:rFonts w:ascii="Calibri" w:eastAsia="Calibri" w:hAnsi="Calibri" w:cs="Calibri"/>
            <w:color w:val="9F6200" w:themeColor="text2" w:themeTint="BF"/>
            <w:rPrChange w:id="1233" w:author="Alex Lorimer" w:date="2016-01-20T16:40:00Z">
              <w:rPr>
                <w:rFonts w:ascii="Calibri" w:eastAsia="Calibri" w:hAnsi="Calibri" w:cs="Calibri"/>
                <w:bCs w:val="0"/>
                <w:color w:val="9F6200" w:themeColor="text2" w:themeTint="BF"/>
              </w:rPr>
            </w:rPrChange>
          </w:rPr>
          <w:t>a</w:t>
        </w:r>
      </w:ins>
    </w:p>
    <w:p w14:paraId="5B0C1416" w14:textId="04E5110A" w:rsidR="006A78E7" w:rsidRDefault="00170724">
      <w:pPr>
        <w:tabs>
          <w:tab w:val="center" w:pos="1387"/>
        </w:tabs>
        <w:jc w:val="both"/>
        <w:rPr>
          <w:ins w:id="1234" w:author="Alex Lorimer" w:date="2016-01-21T05:41:00Z"/>
          <w:rFonts w:ascii="Calibri" w:eastAsia="Calibri" w:hAnsi="Calibri" w:cs="Calibri"/>
          <w:color w:val="000000" w:themeColor="text1"/>
        </w:rPr>
        <w:pPrChange w:id="1235" w:author="Alex Lorimer" w:date="2016-01-21T05:26:00Z">
          <w:pPr>
            <w:pStyle w:val="Heading1"/>
            <w:ind w:firstLine="720"/>
          </w:pPr>
        </w:pPrChange>
      </w:pPr>
      <w:ins w:id="1236" w:author="Alex Lorimer" w:date="2016-01-21T05:23:00Z">
        <w:r w:rsidRPr="00170724">
          <w:rPr>
            <w:rFonts w:ascii="Calibri" w:eastAsia="Calibri" w:hAnsi="Calibri" w:cs="Calibri"/>
            <w:color w:val="000000" w:themeColor="text1"/>
            <w:rPrChange w:id="1237" w:author="Alex Lorimer" w:date="2016-01-21T05:26:00Z">
              <w:rPr>
                <w:rFonts w:ascii="Calibri" w:eastAsia="Calibri" w:hAnsi="Calibri" w:cs="Calibri"/>
                <w:b w:val="0"/>
                <w:bCs w:val="0"/>
                <w:color w:val="9F6200" w:themeColor="text2" w:themeTint="BF"/>
              </w:rPr>
            </w:rPrChange>
          </w:rPr>
          <w:t>Scratch</w:t>
        </w:r>
      </w:ins>
      <w:ins w:id="1238" w:author="Alex Lorimer" w:date="2016-01-21T08:32:00Z">
        <w:r w:rsidR="00191BD7">
          <w:rPr>
            <w:rFonts w:ascii="Calibri" w:eastAsia="Calibri" w:hAnsi="Calibri" w:cs="Calibri"/>
            <w:color w:val="000000" w:themeColor="text1"/>
          </w:rPr>
          <w:t xml:space="preserve"> (first launched in 2003)</w:t>
        </w:r>
      </w:ins>
      <w:ins w:id="1239" w:author="Alex Lorimer" w:date="2016-01-21T08:33:00Z">
        <w:r w:rsidR="00191BD7">
          <w:rPr>
            <w:rStyle w:val="FootnoteReference"/>
            <w:rFonts w:ascii="Calibri" w:eastAsia="Calibri" w:hAnsi="Calibri" w:cs="Calibri"/>
            <w:color w:val="000000" w:themeColor="text1"/>
          </w:rPr>
          <w:footnoteReference w:id="22"/>
        </w:r>
      </w:ins>
      <w:ins w:id="1241" w:author="Alex Lorimer" w:date="2016-01-21T05:26:00Z">
        <w:r>
          <w:rPr>
            <w:rFonts w:ascii="Calibri" w:eastAsia="Calibri" w:hAnsi="Calibri" w:cs="Calibri"/>
            <w:color w:val="000000" w:themeColor="text1"/>
          </w:rPr>
          <w:t xml:space="preserve"> allows users to easily manipulate sprites using a drag and drop, block based programming language. Sprites are first selected using the mouse and instructions </w:t>
        </w:r>
      </w:ins>
      <w:ins w:id="1242" w:author="Alex Lorimer" w:date="2016-01-21T05:33:00Z">
        <w:r>
          <w:rPr>
            <w:rFonts w:ascii="Calibri" w:eastAsia="Calibri" w:hAnsi="Calibri" w:cs="Calibri"/>
            <w:color w:val="000000" w:themeColor="text1"/>
          </w:rPr>
          <w:t>for that sprite are then issue</w:t>
        </w:r>
      </w:ins>
      <w:ins w:id="1243" w:author="Alex Lorimer" w:date="2016-01-21T06:29:00Z">
        <w:r w:rsidR="00F040E1">
          <w:rPr>
            <w:rFonts w:ascii="Calibri" w:eastAsia="Calibri" w:hAnsi="Calibri" w:cs="Calibri"/>
            <w:color w:val="000000" w:themeColor="text1"/>
          </w:rPr>
          <w:t>d</w:t>
        </w:r>
      </w:ins>
      <w:ins w:id="1244" w:author="Alex Lorimer" w:date="2016-01-21T05:33:00Z">
        <w:r>
          <w:rPr>
            <w:rFonts w:ascii="Calibri" w:eastAsia="Calibri" w:hAnsi="Calibri" w:cs="Calibri"/>
            <w:color w:val="000000" w:themeColor="text1"/>
          </w:rPr>
          <w:t xml:space="preserve"> by dragging and arranging </w:t>
        </w:r>
      </w:ins>
      <w:ins w:id="1245" w:author="Alex Lorimer" w:date="2016-01-21T06:29:00Z">
        <w:r w:rsidR="00F040E1">
          <w:rPr>
            <w:rFonts w:ascii="Calibri" w:eastAsia="Calibri" w:hAnsi="Calibri" w:cs="Calibri"/>
            <w:color w:val="000000" w:themeColor="text1"/>
          </w:rPr>
          <w:t>code blocks</w:t>
        </w:r>
      </w:ins>
      <w:ins w:id="1246" w:author="Alex Lorimer" w:date="2016-01-21T05:33:00Z">
        <w:r>
          <w:rPr>
            <w:rFonts w:ascii="Calibri" w:eastAsia="Calibri" w:hAnsi="Calibri" w:cs="Calibri"/>
            <w:color w:val="000000" w:themeColor="text1"/>
          </w:rPr>
          <w:t xml:space="preserve"> in </w:t>
        </w:r>
      </w:ins>
      <w:ins w:id="1247" w:author="Alex Lorimer" w:date="2016-01-21T05:41:00Z">
        <w:r w:rsidR="006A78E7">
          <w:rPr>
            <w:rFonts w:ascii="Calibri" w:eastAsia="Calibri" w:hAnsi="Calibri" w:cs="Calibri"/>
            <w:color w:val="000000" w:themeColor="text1"/>
          </w:rPr>
          <w:t>the editing pane.</w:t>
        </w:r>
      </w:ins>
      <w:ins w:id="1248" w:author="Alex Lorimer" w:date="2016-01-21T06:44:00Z">
        <w:r w:rsidR="003A57E3">
          <w:rPr>
            <w:rFonts w:ascii="Calibri" w:eastAsia="Calibri" w:hAnsi="Calibri" w:cs="Calibri"/>
            <w:color w:val="000000" w:themeColor="text1"/>
          </w:rPr>
          <w:t xml:space="preserve"> The language</w:t>
        </w:r>
      </w:ins>
      <w:ins w:id="1249" w:author="Alex Lorimer" w:date="2016-01-21T05:42:00Z">
        <w:r w:rsidR="001D7025">
          <w:rPr>
            <w:rFonts w:ascii="Calibri" w:eastAsia="Calibri" w:hAnsi="Calibri" w:cs="Calibri"/>
            <w:color w:val="000000" w:themeColor="text1"/>
          </w:rPr>
          <w:t xml:space="preserve"> is very popular </w:t>
        </w:r>
      </w:ins>
      <w:ins w:id="1250" w:author="Alex Lorimer" w:date="2016-01-21T06:40:00Z">
        <w:r w:rsidR="001D7025">
          <w:rPr>
            <w:rFonts w:ascii="Calibri" w:eastAsia="Calibri" w:hAnsi="Calibri" w:cs="Calibri"/>
            <w:color w:val="000000" w:themeColor="text1"/>
          </w:rPr>
          <w:t xml:space="preserve">in educational contexts because of its easy-to-use, intuitive interface. </w:t>
        </w:r>
      </w:ins>
      <w:ins w:id="1251" w:author="Alex Lorimer" w:date="2016-01-21T06:43:00Z">
        <w:r w:rsidR="001D7025">
          <w:rPr>
            <w:rFonts w:ascii="Calibri" w:eastAsia="Calibri" w:hAnsi="Calibri" w:cs="Calibri"/>
            <w:color w:val="000000" w:themeColor="text1"/>
          </w:rPr>
          <w:t xml:space="preserve">Additionally </w:t>
        </w:r>
      </w:ins>
      <w:ins w:id="1252" w:author="Alex Lorimer" w:date="2016-01-21T06:42:00Z">
        <w:r w:rsidR="001D7025">
          <w:rPr>
            <w:rFonts w:ascii="Calibri" w:eastAsia="Calibri" w:hAnsi="Calibri" w:cs="Calibri"/>
            <w:color w:val="000000" w:themeColor="text1"/>
          </w:rPr>
          <w:t>Scratch’s remix feature</w:t>
        </w:r>
      </w:ins>
      <w:ins w:id="1253" w:author="Alex Lorimer" w:date="2016-01-21T06:43:00Z">
        <w:r w:rsidR="001D7025">
          <w:rPr>
            <w:rFonts w:ascii="Calibri" w:eastAsia="Calibri" w:hAnsi="Calibri" w:cs="Calibri"/>
            <w:color w:val="000000" w:themeColor="text1"/>
          </w:rPr>
          <w:t xml:space="preserve"> allows</w:t>
        </w:r>
      </w:ins>
      <w:ins w:id="1254" w:author="Alex Lorimer" w:date="2016-01-21T06:42:00Z">
        <w:r w:rsidR="001D7025">
          <w:rPr>
            <w:rFonts w:ascii="Calibri" w:eastAsia="Calibri" w:hAnsi="Calibri" w:cs="Calibri"/>
            <w:color w:val="000000" w:themeColor="text1"/>
          </w:rPr>
          <w:t xml:space="preserve"> u</w:t>
        </w:r>
      </w:ins>
      <w:ins w:id="1255" w:author="Alex Lorimer" w:date="2016-01-21T06:41:00Z">
        <w:r w:rsidR="001D7025">
          <w:rPr>
            <w:rFonts w:ascii="Calibri" w:eastAsia="Calibri" w:hAnsi="Calibri" w:cs="Calibri"/>
            <w:color w:val="000000" w:themeColor="text1"/>
          </w:rPr>
          <w:t>sers to build on</w:t>
        </w:r>
      </w:ins>
      <w:ins w:id="1256" w:author="Alex Lorimer" w:date="2016-01-21T06:43:00Z">
        <w:r w:rsidR="001D7025">
          <w:rPr>
            <w:rFonts w:ascii="Calibri" w:eastAsia="Calibri" w:hAnsi="Calibri" w:cs="Calibri"/>
            <w:color w:val="000000" w:themeColor="text1"/>
          </w:rPr>
          <w:t xml:space="preserve"> and learning from</w:t>
        </w:r>
      </w:ins>
      <w:ins w:id="1257" w:author="Alex Lorimer" w:date="2016-01-21T06:41:00Z">
        <w:r w:rsidR="001D7025">
          <w:rPr>
            <w:rFonts w:ascii="Calibri" w:eastAsia="Calibri" w:hAnsi="Calibri" w:cs="Calibri"/>
            <w:color w:val="000000" w:themeColor="text1"/>
          </w:rPr>
          <w:t xml:space="preserve"> the </w:t>
        </w:r>
      </w:ins>
      <w:ins w:id="1258" w:author="Alex Lorimer" w:date="2016-01-21T06:43:00Z">
        <w:r w:rsidR="001D7025">
          <w:rPr>
            <w:rFonts w:ascii="Calibri" w:eastAsia="Calibri" w:hAnsi="Calibri" w:cs="Calibri"/>
            <w:color w:val="000000" w:themeColor="text1"/>
          </w:rPr>
          <w:t>projects</w:t>
        </w:r>
      </w:ins>
      <w:ins w:id="1259" w:author="Alex Lorimer" w:date="2016-01-21T06:41:00Z">
        <w:r w:rsidR="001D7025">
          <w:rPr>
            <w:rFonts w:ascii="Calibri" w:eastAsia="Calibri" w:hAnsi="Calibri" w:cs="Calibri"/>
            <w:color w:val="000000" w:themeColor="text1"/>
          </w:rPr>
          <w:t xml:space="preserve"> that</w:t>
        </w:r>
      </w:ins>
      <w:ins w:id="1260" w:author="Alex Lorimer" w:date="2016-01-21T06:42:00Z">
        <w:r w:rsidR="001D7025">
          <w:rPr>
            <w:rFonts w:ascii="Calibri" w:eastAsia="Calibri" w:hAnsi="Calibri" w:cs="Calibri"/>
            <w:color w:val="000000" w:themeColor="text1"/>
          </w:rPr>
          <w:t xml:space="preserve"> </w:t>
        </w:r>
      </w:ins>
      <w:ins w:id="1261" w:author="Alex Lorimer" w:date="2016-01-21T06:43:00Z">
        <w:r w:rsidR="001D7025">
          <w:rPr>
            <w:rFonts w:ascii="Calibri" w:eastAsia="Calibri" w:hAnsi="Calibri" w:cs="Calibri"/>
            <w:color w:val="000000" w:themeColor="text1"/>
          </w:rPr>
          <w:t>have</w:t>
        </w:r>
      </w:ins>
      <w:ins w:id="1262" w:author="Alex Lorimer" w:date="2016-01-21T06:41:00Z">
        <w:r w:rsidR="001D7025">
          <w:rPr>
            <w:rFonts w:ascii="Calibri" w:eastAsia="Calibri" w:hAnsi="Calibri" w:cs="Calibri"/>
            <w:color w:val="000000" w:themeColor="text1"/>
          </w:rPr>
          <w:t xml:space="preserve"> already been </w:t>
        </w:r>
      </w:ins>
      <w:ins w:id="1263" w:author="Alex Lorimer" w:date="2016-01-21T06:43:00Z">
        <w:r w:rsidR="001D7025">
          <w:rPr>
            <w:rFonts w:ascii="Calibri" w:eastAsia="Calibri" w:hAnsi="Calibri" w:cs="Calibri"/>
            <w:color w:val="000000" w:themeColor="text1"/>
          </w:rPr>
          <w:t>created</w:t>
        </w:r>
      </w:ins>
      <w:ins w:id="1264" w:author="Alex Lorimer" w:date="2016-01-21T06:41:00Z">
        <w:r w:rsidR="001D7025">
          <w:rPr>
            <w:rFonts w:ascii="Calibri" w:eastAsia="Calibri" w:hAnsi="Calibri" w:cs="Calibri"/>
            <w:color w:val="000000" w:themeColor="text1"/>
          </w:rPr>
          <w:t xml:space="preserve"> by other users</w:t>
        </w:r>
      </w:ins>
      <w:ins w:id="1265" w:author="Alex Lorimer" w:date="2016-01-21T06:42:00Z">
        <w:r w:rsidR="001D7025">
          <w:rPr>
            <w:rFonts w:ascii="Calibri" w:eastAsia="Calibri" w:hAnsi="Calibri" w:cs="Calibri"/>
            <w:color w:val="000000" w:themeColor="text1"/>
          </w:rPr>
          <w:t xml:space="preserve">. </w:t>
        </w:r>
      </w:ins>
      <w:ins w:id="1266" w:author="Alex Lorimer" w:date="2016-01-21T06:41:00Z">
        <w:r w:rsidR="001D7025">
          <w:rPr>
            <w:rFonts w:ascii="Calibri" w:eastAsia="Calibri" w:hAnsi="Calibri" w:cs="Calibri"/>
            <w:color w:val="000000" w:themeColor="text1"/>
          </w:rPr>
          <w:t xml:space="preserve"> </w:t>
        </w:r>
      </w:ins>
    </w:p>
    <w:p w14:paraId="5FC5B9DD" w14:textId="62CB71A4" w:rsidR="00352E46" w:rsidRDefault="00191BD7">
      <w:pPr>
        <w:tabs>
          <w:tab w:val="center" w:pos="1387"/>
        </w:tabs>
        <w:jc w:val="both"/>
        <w:rPr>
          <w:ins w:id="1267" w:author="Alex Lorimer" w:date="2016-01-21T06:09:00Z"/>
          <w:rFonts w:ascii="Calibri" w:hAnsi="Calibri"/>
        </w:rPr>
        <w:pPrChange w:id="1268" w:author="Alex Lorimer" w:date="2016-01-21T05:26:00Z">
          <w:pPr>
            <w:pStyle w:val="Heading1"/>
            <w:ind w:firstLine="720"/>
          </w:pPr>
        </w:pPrChange>
      </w:pPr>
      <w:ins w:id="1269" w:author="Alex Lorimer" w:date="2016-01-21T08:33:00Z">
        <w:r>
          <w:rPr>
            <w:rFonts w:ascii="Calibri" w:eastAsia="Calibri" w:hAnsi="Calibri" w:cs="Calibri"/>
            <w:noProof/>
            <w:color w:val="9F6200" w:themeColor="text2" w:themeTint="BF"/>
            <w:lang w:eastAsia="ja-JP"/>
            <w:rPrChange w:id="1270" w:author="Unknown">
              <w:rPr>
                <w:b w:val="0"/>
                <w:bCs w:val="0"/>
                <w:noProof/>
                <w:lang w:eastAsia="ja-JP"/>
              </w:rPr>
            </w:rPrChange>
          </w:rPr>
          <mc:AlternateContent>
            <mc:Choice Requires="wps">
              <w:drawing>
                <wp:anchor distT="0" distB="0" distL="114300" distR="114300" simplePos="0" relativeHeight="251678750" behindDoc="0" locked="0" layoutInCell="1" allowOverlap="1" wp14:anchorId="338A3586" wp14:editId="7632D8B3">
                  <wp:simplePos x="0" y="0"/>
                  <wp:positionH relativeFrom="column">
                    <wp:posOffset>2733675</wp:posOffset>
                  </wp:positionH>
                  <wp:positionV relativeFrom="paragraph">
                    <wp:posOffset>34290</wp:posOffset>
                  </wp:positionV>
                  <wp:extent cx="3362325" cy="2771775"/>
                  <wp:effectExtent l="0" t="0" r="28575" b="28575"/>
                  <wp:wrapSquare wrapText="bothSides"/>
                  <wp:docPr id="230" name="Text Box 230"/>
                  <wp:cNvGraphicFramePr/>
                  <a:graphic xmlns:a="http://schemas.openxmlformats.org/drawingml/2006/main">
                    <a:graphicData uri="http://schemas.microsoft.com/office/word/2010/wordprocessingShape">
                      <wps:wsp>
                        <wps:cNvSpPr txBox="1"/>
                        <wps:spPr>
                          <a:xfrm>
                            <a:off x="0" y="0"/>
                            <a:ext cx="3362325" cy="2771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F30B05" w14:textId="77777777" w:rsidR="00191BD7" w:rsidRDefault="00191BD7" w:rsidP="00191BD7">
                              <w:pPr>
                                <w:rPr>
                                  <w:ins w:id="1271" w:author="Alex Lorimer" w:date="2016-01-21T05:49:00Z"/>
                                </w:rPr>
                              </w:pPr>
                              <w:ins w:id="1272" w:author="Alex Lorimer" w:date="2016-01-21T05:47:00Z">
                                <w:r>
                                  <w:rPr>
                                    <w:noProof/>
                                    <w:lang w:eastAsia="ja-JP"/>
                                  </w:rPr>
                                  <w:drawing>
                                    <wp:inline distT="0" distB="0" distL="0" distR="0" wp14:anchorId="44CC1F04" wp14:editId="65CEAC2D">
                                      <wp:extent cx="3114675" cy="2190542"/>
                                      <wp:effectExtent l="0" t="0" r="0" b="635"/>
                                      <wp:docPr id="232" name="Picture 2" descr="http://snap.berkeley.edu/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p.berkeley.edu/snapsh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5860" cy="2198409"/>
                                              </a:xfrm>
                                              <a:prstGeom prst="rect">
                                                <a:avLst/>
                                              </a:prstGeom>
                                              <a:noFill/>
                                              <a:ln>
                                                <a:noFill/>
                                              </a:ln>
                                            </pic:spPr>
                                          </pic:pic>
                                        </a:graphicData>
                                      </a:graphic>
                                    </wp:inline>
                                  </w:drawing>
                                </w:r>
                              </w:ins>
                            </w:p>
                            <w:p w14:paraId="1CFA8986" w14:textId="77777777" w:rsidR="00191BD7" w:rsidRDefault="00191BD7" w:rsidP="00191BD7">
                              <w:pPr>
                                <w:rPr>
                                  <w:ins w:id="1273" w:author="Alex Lorimer" w:date="2016-01-21T05:54:00Z"/>
                                </w:rPr>
                              </w:pPr>
                              <w:ins w:id="1274" w:author="Alex Lorimer" w:date="2016-01-21T05:54:00Z">
                                <w:r>
                                  <w:fldChar w:fldCharType="begin"/>
                                </w:r>
                                <w:r>
                                  <w:instrText xml:space="preserve"> HYPERLINK "</w:instrText>
                                </w:r>
                              </w:ins>
                              <w:ins w:id="1275" w:author="Alex Lorimer" w:date="2016-01-21T05:49:00Z">
                                <w:r w:rsidRPr="006A78E7">
                                  <w:instrText>http://snap.berkeley.edu/run</w:instrText>
                                </w:r>
                              </w:ins>
                              <w:ins w:id="1276" w:author="Alex Lorimer" w:date="2016-01-21T05:54:00Z">
                                <w:r>
                                  <w:instrText xml:space="preserve">" </w:instrText>
                                </w:r>
                                <w:r>
                                  <w:fldChar w:fldCharType="separate"/>
                                </w:r>
                              </w:ins>
                              <w:ins w:id="1277" w:author="Alex Lorimer" w:date="2016-01-21T05:49:00Z">
                                <w:r w:rsidRPr="00B05836">
                                  <w:rPr>
                                    <w:rStyle w:val="Hyperlink"/>
                                  </w:rPr>
                                  <w:t>http://snap.berkeley.edu/run</w:t>
                                </w:r>
                              </w:ins>
                              <w:ins w:id="1278" w:author="Alex Lorimer" w:date="2016-01-21T05:54:00Z">
                                <w:r>
                                  <w:fldChar w:fldCharType="end"/>
                                </w:r>
                              </w:ins>
                            </w:p>
                            <w:p w14:paraId="527A9C54" w14:textId="77777777" w:rsidR="00191BD7" w:rsidRDefault="00191BD7" w:rsidP="00191BD7">
                              <w:ins w:id="1279" w:author="Alex Lorimer" w:date="2016-01-21T05:54:00Z">
                                <w:r>
                                  <w:t>Snap! is developed by Jens Mönig with the help of Brian Harvey and an ever-expanding team of Scratchers. It is sponsored by the University of California, Berkeley, with support from the National Science Foundation and the MioSoft Corporation.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3586" id="Text Box 230" o:spid="_x0000_s1154" type="#_x0000_t202" style="position:absolute;left:0;text-align:left;margin-left:215.25pt;margin-top:2.7pt;width:264.75pt;height:218.25pt;z-index:251678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" fillcolor="white [3201]" strokecolor="white [3212]" strokeweight=".5pt">
                  <v:textbox>
                    <w:txbxContent>
                      <w:p w14:paraId="0EF30B05" w14:textId="77777777" w:rsidR="00191BD7" w:rsidRDefault="00191BD7" w:rsidP="00191BD7">
                        <w:pPr>
                          <w:rPr>
                            <w:ins w:id="1316" w:author="Alex Lorimer" w:date="2016-01-21T05:49:00Z"/>
                          </w:rPr>
                        </w:pPr>
                        <w:ins w:id="1317" w:author="Alex Lorimer" w:date="2016-01-21T05:47:00Z">
                          <w:r>
                            <w:rPr>
                              <w:noProof/>
                            </w:rPr>
                            <w:drawing>
                              <wp:inline distT="0" distB="0" distL="0" distR="0" wp14:anchorId="44CC1F04" wp14:editId="65CEAC2D">
                                <wp:extent cx="3114675" cy="2190542"/>
                                <wp:effectExtent l="0" t="0" r="0" b="635"/>
                                <wp:docPr id="232" name="Picture 2" descr="http://snap.berkeley.edu/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p.berkeley.edu/snapsho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25860" cy="2198409"/>
                                        </a:xfrm>
                                        <a:prstGeom prst="rect">
                                          <a:avLst/>
                                        </a:prstGeom>
                                        <a:noFill/>
                                        <a:ln>
                                          <a:noFill/>
                                        </a:ln>
                                      </pic:spPr>
                                    </pic:pic>
                                  </a:graphicData>
                                </a:graphic>
                              </wp:inline>
                            </w:drawing>
                          </w:r>
                        </w:ins>
                      </w:p>
                      <w:p w14:paraId="1CFA8986" w14:textId="77777777" w:rsidR="00191BD7" w:rsidRDefault="00191BD7" w:rsidP="00191BD7">
                        <w:pPr>
                          <w:rPr>
                            <w:ins w:id="1318" w:author="Alex Lorimer" w:date="2016-01-21T05:54:00Z"/>
                          </w:rPr>
                        </w:pPr>
                        <w:ins w:id="1319" w:author="Alex Lorimer" w:date="2016-01-21T05:54:00Z">
                          <w:r>
                            <w:fldChar w:fldCharType="begin"/>
                          </w:r>
                          <w:r>
                            <w:instrText xml:space="preserve"> HYPERLINK "</w:instrText>
                          </w:r>
                        </w:ins>
                        <w:ins w:id="1320" w:author="Alex Lorimer" w:date="2016-01-21T05:49:00Z">
                          <w:r w:rsidRPr="006A78E7">
                            <w:instrText>http://snap.berkeley.edu/run</w:instrText>
                          </w:r>
                        </w:ins>
                        <w:ins w:id="1321" w:author="Alex Lorimer" w:date="2016-01-21T05:54:00Z">
                          <w:r>
                            <w:instrText xml:space="preserve">" </w:instrText>
                          </w:r>
                          <w:r>
                            <w:fldChar w:fldCharType="separate"/>
                          </w:r>
                        </w:ins>
                        <w:ins w:id="1322" w:author="Alex Lorimer" w:date="2016-01-21T05:49:00Z">
                          <w:r w:rsidRPr="00B05836">
                            <w:rPr>
                              <w:rStyle w:val="Hyperlink"/>
                            </w:rPr>
                            <w:t>http://snap.berkeley.edu/run</w:t>
                          </w:r>
                        </w:ins>
                        <w:ins w:id="1323" w:author="Alex Lorimer" w:date="2016-01-21T05:54:00Z">
                          <w:r>
                            <w:fldChar w:fldCharType="end"/>
                          </w:r>
                        </w:ins>
                      </w:p>
                      <w:p w14:paraId="527A9C54" w14:textId="77777777" w:rsidR="00191BD7" w:rsidRDefault="00191BD7" w:rsidP="00191BD7">
                        <w:ins w:id="1324" w:author="Alex Lorimer" w:date="2016-01-21T05:54:00Z">
                          <w:r>
                            <w:t>Snap! is developed by Jens Mönig with the help of Brian Harvey and an ever-expanding team of Scratchers. It is sponsored by the University of California, Berkeley, with support from the National Science Foundation and the MioSoft Corporation.</w:t>
                          </w:r>
                        </w:ins>
                      </w:p>
                    </w:txbxContent>
                  </v:textbox>
                  <w10:wrap type="square"/>
                </v:shape>
              </w:pict>
            </mc:Fallback>
          </mc:AlternateContent>
        </w:r>
      </w:ins>
      <w:ins w:id="1280" w:author="Alex Lorimer" w:date="2016-01-21T06:45:00Z">
        <w:r w:rsidR="003A57E3">
          <w:rPr>
            <w:rFonts w:ascii="Calibri" w:eastAsia="Calibri" w:hAnsi="Calibri" w:cs="Calibri"/>
            <w:color w:val="000000" w:themeColor="text1"/>
          </w:rPr>
          <w:t xml:space="preserve">The scratch editor </w:t>
        </w:r>
      </w:ins>
      <w:ins w:id="1281" w:author="Alex Lorimer" w:date="2016-01-21T05:41:00Z">
        <w:r w:rsidR="006A78E7">
          <w:rPr>
            <w:rFonts w:ascii="Calibri" w:eastAsia="Calibri" w:hAnsi="Calibri" w:cs="Calibri"/>
            <w:color w:val="000000" w:themeColor="text1"/>
          </w:rPr>
          <w:t xml:space="preserve">is sufficiently </w:t>
        </w:r>
      </w:ins>
      <w:ins w:id="1282" w:author="Alex Lorimer" w:date="2016-01-21T05:42:00Z">
        <w:r w:rsidR="006A78E7">
          <w:rPr>
            <w:rFonts w:ascii="Calibri" w:eastAsia="Calibri" w:hAnsi="Calibri" w:cs="Calibri"/>
            <w:color w:val="000000" w:themeColor="text1"/>
          </w:rPr>
          <w:t xml:space="preserve">flexible to allow users to create </w:t>
        </w:r>
      </w:ins>
      <w:ins w:id="1283" w:author="Alex Lorimer" w:date="2016-01-21T06:44:00Z">
        <w:r w:rsidR="003A57E3">
          <w:rPr>
            <w:rFonts w:ascii="Calibri" w:eastAsia="Calibri" w:hAnsi="Calibri" w:cs="Calibri"/>
            <w:color w:val="000000" w:themeColor="text1"/>
          </w:rPr>
          <w:t xml:space="preserve">sprites with </w:t>
        </w:r>
      </w:ins>
      <w:ins w:id="1284" w:author="Alex Lorimer" w:date="2016-01-21T05:42:00Z">
        <w:r w:rsidR="006A78E7">
          <w:rPr>
            <w:rFonts w:ascii="Calibri" w:eastAsia="Calibri" w:hAnsi="Calibri" w:cs="Calibri"/>
            <w:color w:val="000000" w:themeColor="text1"/>
          </w:rPr>
          <w:t xml:space="preserve">simple AIs that </w:t>
        </w:r>
      </w:ins>
      <w:ins w:id="1285" w:author="Alex Lorimer" w:date="2016-01-21T05:51:00Z">
        <w:r w:rsidR="00586740">
          <w:rPr>
            <w:rFonts w:ascii="Calibri" w:eastAsia="Calibri" w:hAnsi="Calibri" w:cs="Calibri"/>
            <w:color w:val="000000" w:themeColor="text1"/>
          </w:rPr>
          <w:t xml:space="preserve">are able to </w:t>
        </w:r>
      </w:ins>
      <w:ins w:id="1286" w:author="Alex Lorimer" w:date="2016-01-21T05:55:00Z">
        <w:r w:rsidR="00586740">
          <w:rPr>
            <w:rFonts w:ascii="Calibri" w:eastAsia="Calibri" w:hAnsi="Calibri" w:cs="Calibri"/>
            <w:color w:val="000000" w:themeColor="text1"/>
          </w:rPr>
          <w:t>respond t</w:t>
        </w:r>
        <w:r w:rsidR="003A57E3">
          <w:rPr>
            <w:rFonts w:ascii="Calibri" w:eastAsia="Calibri" w:hAnsi="Calibri" w:cs="Calibri"/>
            <w:color w:val="000000" w:themeColor="text1"/>
          </w:rPr>
          <w:t>o changing contexts and action</w:t>
        </w:r>
      </w:ins>
      <w:ins w:id="1287" w:author="Alex Lorimer" w:date="2016-01-21T06:44:00Z">
        <w:r w:rsidR="003A57E3">
          <w:rPr>
            <w:rFonts w:ascii="Calibri" w:eastAsia="Calibri" w:hAnsi="Calibri" w:cs="Calibri"/>
            <w:color w:val="000000" w:themeColor="text1"/>
          </w:rPr>
          <w:t>s (</w:t>
        </w:r>
      </w:ins>
      <w:ins w:id="1288" w:author="Alex Lorimer" w:date="2016-01-21T06:08:00Z">
        <w:r w:rsidR="00C95CAE">
          <w:rPr>
            <w:rFonts w:ascii="Calibri" w:eastAsia="Calibri" w:hAnsi="Calibri" w:cs="Calibri"/>
            <w:color w:val="000000" w:themeColor="text1"/>
          </w:rPr>
          <w:t>r</w:t>
        </w:r>
      </w:ins>
      <w:ins w:id="1289" w:author="Alex Lorimer" w:date="2016-01-21T05:56:00Z">
        <w:r w:rsidR="00586740">
          <w:rPr>
            <w:rFonts w:ascii="Calibri" w:eastAsia="Calibri" w:hAnsi="Calibri" w:cs="Calibri"/>
            <w:color w:val="000000" w:themeColor="text1"/>
          </w:rPr>
          <w:t>equiring a</w:t>
        </w:r>
      </w:ins>
      <w:ins w:id="1290" w:author="Alex Lorimer" w:date="2016-01-21T05:57:00Z">
        <w:r w:rsidR="00586740">
          <w:rPr>
            <w:rFonts w:ascii="Calibri" w:eastAsia="Calibri" w:hAnsi="Calibri" w:cs="Calibri"/>
            <w:color w:val="000000" w:themeColor="text1"/>
          </w:rPr>
          <w:t xml:space="preserve"> larg</w:t>
        </w:r>
        <w:r w:rsidR="00C95CAE">
          <w:rPr>
            <w:rFonts w:ascii="Calibri" w:eastAsia="Calibri" w:hAnsi="Calibri" w:cs="Calibri"/>
            <w:color w:val="000000" w:themeColor="text1"/>
          </w:rPr>
          <w:t>e number of if-else statements</w:t>
        </w:r>
      </w:ins>
      <w:ins w:id="1291" w:author="Alex Lorimer" w:date="2016-01-21T06:44:00Z">
        <w:r w:rsidR="003A57E3">
          <w:rPr>
            <w:rFonts w:ascii="Calibri" w:eastAsia="Calibri" w:hAnsi="Calibri" w:cs="Calibri"/>
            <w:color w:val="000000" w:themeColor="text1"/>
          </w:rPr>
          <w:t>)</w:t>
        </w:r>
      </w:ins>
      <w:ins w:id="1292" w:author="Alex Lorimer" w:date="2016-01-21T06:08:00Z">
        <w:r w:rsidR="00C95CAE">
          <w:rPr>
            <w:rFonts w:ascii="Calibri" w:eastAsia="Calibri" w:hAnsi="Calibri" w:cs="Calibri"/>
            <w:color w:val="000000" w:themeColor="text1"/>
          </w:rPr>
          <w:t>. S</w:t>
        </w:r>
      </w:ins>
      <w:ins w:id="1293" w:author="Alex Lorimer" w:date="2016-01-21T05:57:00Z">
        <w:r w:rsidR="00586740">
          <w:rPr>
            <w:rFonts w:ascii="Calibri" w:eastAsia="Calibri" w:hAnsi="Calibri" w:cs="Calibri"/>
            <w:color w:val="000000" w:themeColor="text1"/>
          </w:rPr>
          <w:t xml:space="preserve">uch scripts are typically very long </w:t>
        </w:r>
      </w:ins>
      <w:ins w:id="1294" w:author="Alex Lorimer" w:date="2016-01-21T05:58:00Z">
        <w:r w:rsidR="00586740">
          <w:rPr>
            <w:rFonts w:ascii="Calibri" w:eastAsia="Calibri" w:hAnsi="Calibri" w:cs="Calibri"/>
            <w:color w:val="000000" w:themeColor="text1"/>
          </w:rPr>
          <w:t xml:space="preserve">and tend to </w:t>
        </w:r>
      </w:ins>
      <w:ins w:id="1295" w:author="Alex Lorimer" w:date="2016-01-21T06:29:00Z">
        <w:r w:rsidR="00F040E1">
          <w:rPr>
            <w:rFonts w:ascii="Calibri" w:eastAsia="Calibri" w:hAnsi="Calibri" w:cs="Calibri"/>
            <w:color w:val="000000" w:themeColor="text1"/>
          </w:rPr>
          <w:t>be</w:t>
        </w:r>
      </w:ins>
      <w:ins w:id="1296" w:author="Alex Lorimer" w:date="2016-01-21T06:44:00Z">
        <w:r w:rsidR="003A57E3">
          <w:rPr>
            <w:rFonts w:ascii="Calibri" w:eastAsia="Calibri" w:hAnsi="Calibri" w:cs="Calibri"/>
            <w:color w:val="000000" w:themeColor="text1"/>
          </w:rPr>
          <w:t xml:space="preserve"> </w:t>
        </w:r>
      </w:ins>
      <w:ins w:id="1297" w:author="Alex Lorimer" w:date="2016-01-21T05:58:00Z">
        <w:r w:rsidR="00586740">
          <w:rPr>
            <w:rFonts w:ascii="Calibri" w:eastAsia="Calibri" w:hAnsi="Calibri" w:cs="Calibri"/>
            <w:color w:val="000000" w:themeColor="text1"/>
          </w:rPr>
          <w:t>complicated for users to understand</w:t>
        </w:r>
      </w:ins>
      <w:ins w:id="1298" w:author="Alex Lorimer" w:date="2016-01-21T06:02:00Z">
        <w:r w:rsidR="00C95CAE">
          <w:rPr>
            <w:rFonts w:ascii="Calibri" w:eastAsia="Calibri" w:hAnsi="Calibri" w:cs="Calibri"/>
            <w:color w:val="000000" w:themeColor="text1"/>
          </w:rPr>
          <w:t>. As mentioned on the website</w:t>
        </w:r>
      </w:ins>
      <w:ins w:id="1299" w:author="Alex Lorimer" w:date="2016-01-21T06:09:00Z">
        <w:r w:rsidR="00C95CAE">
          <w:rPr>
            <w:rFonts w:ascii="Calibri" w:eastAsia="Calibri" w:hAnsi="Calibri" w:cs="Calibri"/>
            <w:color w:val="000000" w:themeColor="text1"/>
          </w:rPr>
          <w:t xml:space="preserve"> this</w:t>
        </w:r>
      </w:ins>
      <w:ins w:id="1300" w:author="Alex Lorimer" w:date="2016-01-21T05:59:00Z">
        <w:r w:rsidR="00586740">
          <w:rPr>
            <w:rFonts w:ascii="Calibri" w:eastAsia="Calibri" w:hAnsi="Calibri" w:cs="Calibri"/>
            <w:color w:val="000000" w:themeColor="text1"/>
          </w:rPr>
          <w:t xml:space="preserve"> </w:t>
        </w:r>
      </w:ins>
      <w:ins w:id="1301" w:author="Alex Lorimer" w:date="2016-01-21T06:00:00Z">
        <w:r w:rsidR="00586740">
          <w:rPr>
            <w:rFonts w:ascii="Calibri" w:eastAsia="Calibri" w:hAnsi="Calibri" w:cs="Calibri"/>
            <w:color w:val="000000" w:themeColor="text1"/>
          </w:rPr>
          <w:t>“</w:t>
        </w:r>
      </w:ins>
      <w:ins w:id="1302" w:author="Alex Lorimer" w:date="2016-01-21T05:59:00Z">
        <w:r w:rsidR="00586740" w:rsidRPr="00C95CAE">
          <w:rPr>
            <w:rFonts w:ascii="Calibri" w:hAnsi="Calibri"/>
            <w:rPrChange w:id="1303" w:author="Alex Lorimer" w:date="2016-01-21T06:01:00Z">
              <w:rPr>
                <w:b w:val="0"/>
                <w:bCs w:val="0"/>
              </w:rPr>
            </w:rPrChange>
          </w:rPr>
          <w:t xml:space="preserve">makes </w:t>
        </w:r>
      </w:ins>
      <w:ins w:id="1304" w:author="Alex Lorimer" w:date="2016-01-21T06:00:00Z">
        <w:r w:rsidR="00586740" w:rsidRPr="00C95CAE">
          <w:rPr>
            <w:rFonts w:ascii="Calibri" w:hAnsi="Calibri"/>
            <w:rPrChange w:id="1305" w:author="Alex Lorimer" w:date="2016-01-21T06:01:00Z">
              <w:rPr>
                <w:rStyle w:val="Hyperlink"/>
                <w:b w:val="0"/>
                <w:bCs w:val="0"/>
              </w:rPr>
            </w:rPrChange>
          </w:rPr>
          <w:t>remixing</w:t>
        </w:r>
      </w:ins>
      <w:ins w:id="1306" w:author="Alex Lorimer" w:date="2016-01-21T05:59:00Z">
        <w:r w:rsidR="00586740" w:rsidRPr="00C95CAE">
          <w:rPr>
            <w:rFonts w:ascii="Calibri" w:hAnsi="Calibri"/>
            <w:rPrChange w:id="1307" w:author="Alex Lorimer" w:date="2016-01-21T06:01:00Z">
              <w:rPr>
                <w:b w:val="0"/>
                <w:bCs w:val="0"/>
              </w:rPr>
            </w:rPrChange>
          </w:rPr>
          <w:t xml:space="preserve"> a problem.</w:t>
        </w:r>
      </w:ins>
      <w:ins w:id="1308" w:author="Alex Lorimer" w:date="2016-01-21T06:01:00Z">
        <w:r w:rsidR="00C95CAE" w:rsidRPr="00C95CAE">
          <w:rPr>
            <w:rFonts w:ascii="Calibri" w:hAnsi="Calibri"/>
            <w:rPrChange w:id="1309" w:author="Alex Lorimer" w:date="2016-01-21T06:01:00Z">
              <w:rPr>
                <w:rFonts w:ascii="Calibri" w:hAnsi="Calibri"/>
                <w:b w:val="0"/>
                <w:bCs w:val="0"/>
              </w:rPr>
            </w:rPrChange>
          </w:rPr>
          <w:t xml:space="preserve"> Because of all this, most AI projects have no improvements, causing the AI to remain glitchy.</w:t>
        </w:r>
      </w:ins>
      <w:ins w:id="1310" w:author="Alex Lorimer" w:date="2016-01-21T06:00:00Z">
        <w:r w:rsidR="00586740" w:rsidRPr="00C95CAE">
          <w:rPr>
            <w:rFonts w:ascii="Calibri" w:hAnsi="Calibri"/>
            <w:rPrChange w:id="1311" w:author="Alex Lorimer" w:date="2016-01-21T06:01:00Z">
              <w:rPr>
                <w:rFonts w:ascii="Calibri" w:hAnsi="Calibri"/>
                <w:b w:val="0"/>
                <w:bCs w:val="0"/>
              </w:rPr>
            </w:rPrChange>
          </w:rPr>
          <w:t>”</w:t>
        </w:r>
      </w:ins>
      <w:ins w:id="1312" w:author="Alex Lorimer" w:date="2016-01-21T06:02:00Z">
        <w:r w:rsidR="00C95CAE">
          <w:rPr>
            <w:rStyle w:val="FootnoteReference"/>
            <w:rFonts w:ascii="Calibri" w:hAnsi="Calibri"/>
          </w:rPr>
          <w:footnoteReference w:id="23"/>
        </w:r>
      </w:ins>
    </w:p>
    <w:p w14:paraId="47C16834" w14:textId="74C3CA68" w:rsidR="00EC5131" w:rsidRDefault="005423B6">
      <w:pPr>
        <w:tabs>
          <w:tab w:val="center" w:pos="1387"/>
        </w:tabs>
        <w:jc w:val="both"/>
        <w:rPr>
          <w:ins w:id="1317" w:author="Alex Lorimer" w:date="2016-01-21T08:05:00Z"/>
          <w:rFonts w:ascii="Calibri" w:hAnsi="Calibri"/>
        </w:rPr>
        <w:pPrChange w:id="1318" w:author="Alex Lorimer" w:date="2016-01-21T05:26:00Z">
          <w:pPr>
            <w:pStyle w:val="Heading1"/>
            <w:ind w:firstLine="720"/>
          </w:pPr>
        </w:pPrChange>
      </w:pPr>
      <w:ins w:id="1319" w:author="Alex Lorimer" w:date="2016-01-21T06:13:00Z">
        <w:r>
          <w:rPr>
            <w:rFonts w:ascii="Calibri" w:hAnsi="Calibri"/>
          </w:rPr>
          <w:t>A particular</w:t>
        </w:r>
      </w:ins>
      <w:ins w:id="1320" w:author="Alex Lorimer" w:date="2016-01-21T06:12:00Z">
        <w:r>
          <w:rPr>
            <w:rFonts w:ascii="Calibri" w:hAnsi="Calibri"/>
          </w:rPr>
          <w:t xml:space="preserve"> technique</w:t>
        </w:r>
      </w:ins>
      <w:ins w:id="1321" w:author="Alex Lorimer" w:date="2016-01-21T06:09:00Z">
        <w:r>
          <w:rPr>
            <w:rFonts w:ascii="Calibri" w:hAnsi="Calibri"/>
          </w:rPr>
          <w:t xml:space="preserve"> used by Scratch</w:t>
        </w:r>
      </w:ins>
      <w:ins w:id="1322" w:author="Alex Lorimer" w:date="2016-01-21T06:12:00Z">
        <w:r>
          <w:rPr>
            <w:rFonts w:ascii="Calibri" w:hAnsi="Calibri"/>
          </w:rPr>
          <w:t xml:space="preserve"> (</w:t>
        </w:r>
      </w:ins>
      <w:ins w:id="1323" w:author="Alex Lorimer" w:date="2016-01-21T06:09:00Z">
        <w:r w:rsidR="00C95CAE">
          <w:rPr>
            <w:rFonts w:ascii="Calibri" w:hAnsi="Calibri"/>
          </w:rPr>
          <w:t>and other</w:t>
        </w:r>
        <w:r>
          <w:rPr>
            <w:rFonts w:ascii="Calibri" w:hAnsi="Calibri"/>
          </w:rPr>
          <w:t xml:space="preserve"> similar software such as Snap</w:t>
        </w:r>
      </w:ins>
      <w:ins w:id="1324" w:author="Alex Lorimer" w:date="2016-01-21T06:12:00Z">
        <w:r>
          <w:rPr>
            <w:rFonts w:ascii="Calibri" w:hAnsi="Calibri"/>
          </w:rPr>
          <w:t>,</w:t>
        </w:r>
      </w:ins>
      <w:ins w:id="1325" w:author="Alex Lorimer" w:date="2016-01-21T06:09:00Z">
        <w:r>
          <w:rPr>
            <w:rFonts w:ascii="Calibri" w:hAnsi="Calibri"/>
          </w:rPr>
          <w:t xml:space="preserve"> </w:t>
        </w:r>
        <w:r w:rsidR="00C95CAE">
          <w:rPr>
            <w:rFonts w:ascii="Calibri" w:hAnsi="Calibri"/>
          </w:rPr>
          <w:t>a scratch derivative)</w:t>
        </w:r>
      </w:ins>
      <w:ins w:id="1326" w:author="Alex Lorimer" w:date="2016-01-21T06:12:00Z">
        <w:r>
          <w:rPr>
            <w:rFonts w:ascii="Calibri" w:hAnsi="Calibri"/>
          </w:rPr>
          <w:t xml:space="preserve"> to make flow control </w:t>
        </w:r>
      </w:ins>
      <w:ins w:id="1327" w:author="Alex Lorimer" w:date="2016-01-21T06:13:00Z">
        <w:r>
          <w:rPr>
            <w:rFonts w:ascii="Calibri" w:hAnsi="Calibri"/>
          </w:rPr>
          <w:t xml:space="preserve">structures </w:t>
        </w:r>
      </w:ins>
      <w:ins w:id="1328" w:author="Alex Lorimer" w:date="2016-01-21T06:12:00Z">
        <w:r>
          <w:rPr>
            <w:rFonts w:ascii="Calibri" w:hAnsi="Calibri"/>
          </w:rPr>
          <w:t xml:space="preserve">easier to </w:t>
        </w:r>
      </w:ins>
      <w:ins w:id="1329" w:author="Alex Lorimer" w:date="2016-01-21T06:13:00Z">
        <w:r>
          <w:rPr>
            <w:rFonts w:ascii="Calibri" w:hAnsi="Calibri"/>
          </w:rPr>
          <w:t>recognize and follow</w:t>
        </w:r>
      </w:ins>
      <w:ins w:id="1330" w:author="Alex Lorimer" w:date="2016-01-21T06:14:00Z">
        <w:r>
          <w:rPr>
            <w:rFonts w:ascii="Calibri" w:hAnsi="Calibri"/>
          </w:rPr>
          <w:t>,</w:t>
        </w:r>
      </w:ins>
      <w:ins w:id="1331" w:author="Alex Lorimer" w:date="2016-01-21T06:13:00Z">
        <w:r>
          <w:rPr>
            <w:rFonts w:ascii="Calibri" w:hAnsi="Calibri"/>
          </w:rPr>
          <w:t xml:space="preserve"> is</w:t>
        </w:r>
      </w:ins>
      <w:ins w:id="1332" w:author="Alex Lorimer" w:date="2016-01-21T06:14:00Z">
        <w:r>
          <w:rPr>
            <w:rFonts w:ascii="Calibri" w:hAnsi="Calibri"/>
          </w:rPr>
          <w:t xml:space="preserve"> to highlight the edges of </w:t>
        </w:r>
      </w:ins>
      <w:ins w:id="1333" w:author="Alex Lorimer" w:date="2016-01-21T06:24:00Z">
        <w:r w:rsidR="00EC5131">
          <w:rPr>
            <w:rFonts w:ascii="Calibri" w:hAnsi="Calibri"/>
          </w:rPr>
          <w:t>affected blocks</w:t>
        </w:r>
      </w:ins>
      <w:ins w:id="1334" w:author="Alex Lorimer" w:date="2016-01-21T06:25:00Z">
        <w:r w:rsidR="00EC5131">
          <w:rPr>
            <w:rFonts w:ascii="Calibri" w:hAnsi="Calibri"/>
          </w:rPr>
          <w:t>,</w:t>
        </w:r>
      </w:ins>
      <w:ins w:id="1335" w:author="Alex Lorimer" w:date="2016-01-21T06:24:00Z">
        <w:r w:rsidR="00EC5131">
          <w:rPr>
            <w:rFonts w:ascii="Calibri" w:hAnsi="Calibri"/>
          </w:rPr>
          <w:t xml:space="preserve"> and nested </w:t>
        </w:r>
        <w:r w:rsidR="00EC5131">
          <w:rPr>
            <w:rFonts w:ascii="Calibri" w:hAnsi="Calibri"/>
          </w:rPr>
          <w:lastRenderedPageBreak/>
          <w:t>groups of blocks,</w:t>
        </w:r>
      </w:ins>
      <w:ins w:id="1336" w:author="Alex Lorimer" w:date="2016-01-21T06:25:00Z">
        <w:r w:rsidR="00EC5131">
          <w:rPr>
            <w:rFonts w:ascii="Calibri" w:hAnsi="Calibri"/>
          </w:rPr>
          <w:t xml:space="preserve"> with the same colour.</w:t>
        </w:r>
      </w:ins>
      <w:ins w:id="1337" w:author="Alex Lorimer" w:date="2016-01-21T06:26:00Z">
        <w:r w:rsidR="00EC5131">
          <w:rPr>
            <w:rFonts w:ascii="Calibri" w:hAnsi="Calibri"/>
          </w:rPr>
          <w:t xml:space="preserve"> These languages are multipurpose, affording the user flexibility to lots of different things. In our case, the intention will be to </w:t>
        </w:r>
      </w:ins>
      <w:ins w:id="1338" w:author="Alex Lorimer" w:date="2016-01-21T06:31:00Z">
        <w:r w:rsidR="00F040E1">
          <w:rPr>
            <w:rFonts w:ascii="Calibri" w:hAnsi="Calibri"/>
          </w:rPr>
          <w:t xml:space="preserve">specialise in </w:t>
        </w:r>
      </w:ins>
      <w:ins w:id="1339" w:author="Alex Lorimer" w:date="2016-01-21T06:32:00Z">
        <w:r w:rsidR="00F040E1">
          <w:rPr>
            <w:rFonts w:ascii="Calibri" w:hAnsi="Calibri"/>
          </w:rPr>
          <w:t>facilitating</w:t>
        </w:r>
      </w:ins>
      <w:ins w:id="1340" w:author="Alex Lorimer" w:date="2016-01-21T06:31:00Z">
        <w:r w:rsidR="00F040E1">
          <w:rPr>
            <w:rFonts w:ascii="Calibri" w:hAnsi="Calibri"/>
          </w:rPr>
          <w:t xml:space="preserve"> </w:t>
        </w:r>
      </w:ins>
      <w:ins w:id="1341" w:author="Alex Lorimer" w:date="2016-01-21T06:32:00Z">
        <w:r w:rsidR="00F040E1">
          <w:rPr>
            <w:rFonts w:ascii="Calibri" w:hAnsi="Calibri"/>
          </w:rPr>
          <w:t xml:space="preserve">potentially convoluted flow control structures. This will be necessary for the construction of </w:t>
        </w:r>
      </w:ins>
      <w:ins w:id="1342" w:author="Alex Lorimer" w:date="2016-01-21T06:33:00Z">
        <w:r w:rsidR="00F040E1">
          <w:rPr>
            <w:rFonts w:ascii="Calibri" w:hAnsi="Calibri"/>
          </w:rPr>
          <w:t>algorithms that are sufficiently flexible to de</w:t>
        </w:r>
        <w:r w:rsidR="00530FF6">
          <w:rPr>
            <w:rFonts w:ascii="Calibri" w:hAnsi="Calibri"/>
          </w:rPr>
          <w:t>al with changing game contexts.</w:t>
        </w:r>
      </w:ins>
    </w:p>
    <w:p w14:paraId="612F6A85" w14:textId="77777777" w:rsidR="00A502D5" w:rsidRPr="00530FF6" w:rsidRDefault="00A502D5">
      <w:pPr>
        <w:tabs>
          <w:tab w:val="center" w:pos="1387"/>
        </w:tabs>
        <w:jc w:val="both"/>
        <w:rPr>
          <w:ins w:id="1343" w:author="Alex Lorimer" w:date="2016-01-20T16:49:00Z"/>
          <w:rFonts w:ascii="Calibri" w:hAnsi="Calibri"/>
          <w:rPrChange w:id="1344" w:author="Alex Lorimer" w:date="2016-01-21T06:38:00Z">
            <w:rPr>
              <w:ins w:id="1345" w:author="Alex Lorimer" w:date="2016-01-20T16:49:00Z"/>
              <w:rFonts w:ascii="Calibri" w:eastAsia="Calibri" w:hAnsi="Calibri" w:cs="Calibri"/>
              <w:color w:val="9F6200" w:themeColor="text2" w:themeTint="BF"/>
            </w:rPr>
          </w:rPrChange>
        </w:rPr>
        <w:pPrChange w:id="1346" w:author="Alex Lorimer" w:date="2016-01-21T05:26:00Z">
          <w:pPr>
            <w:pStyle w:val="Heading1"/>
            <w:ind w:firstLine="720"/>
          </w:pPr>
        </w:pPrChange>
      </w:pPr>
    </w:p>
    <w:p w14:paraId="0EB352CF" w14:textId="7112798F" w:rsidR="00D732B9" w:rsidRDefault="00126BE0">
      <w:pPr>
        <w:jc w:val="both"/>
        <w:rPr>
          <w:ins w:id="1347" w:author="Alex Lorimer" w:date="2016-01-20T17:08:00Z"/>
          <w:rFonts w:ascii="Calibri" w:eastAsia="Calibri" w:hAnsi="Calibri" w:cs="Calibri"/>
          <w:color w:val="9F6200" w:themeColor="text2" w:themeTint="BF"/>
        </w:rPr>
        <w:pPrChange w:id="1348" w:author="Alex Lorimer" w:date="2016-01-21T06:28:00Z">
          <w:pPr>
            <w:pStyle w:val="Heading1"/>
            <w:ind w:firstLine="720"/>
          </w:pPr>
        </w:pPrChange>
      </w:pPr>
      <w:ins w:id="1349" w:author="Alex Lorimer" w:date="2016-01-20T16:49:00Z">
        <w:r>
          <w:rPr>
            <w:rFonts w:ascii="Calibri" w:eastAsia="Calibri" w:hAnsi="Calibri" w:cs="Calibri"/>
            <w:color w:val="9F6200" w:themeColor="text2" w:themeTint="BF"/>
          </w:rPr>
          <w:tab/>
        </w:r>
        <w:r>
          <w:rPr>
            <w:rFonts w:ascii="Calibri" w:eastAsia="Calibri" w:hAnsi="Calibri" w:cs="Calibri"/>
            <w:color w:val="9F6200" w:themeColor="text2" w:themeTint="BF"/>
          </w:rPr>
          <w:tab/>
        </w:r>
      </w:ins>
      <w:ins w:id="1350" w:author="Alex Lorimer" w:date="2016-01-20T18:45:00Z">
        <w:r w:rsidR="00681731">
          <w:rPr>
            <w:rFonts w:ascii="Calibri" w:eastAsia="Calibri" w:hAnsi="Calibri" w:cs="Calibri"/>
            <w:color w:val="9F6200" w:themeColor="text2" w:themeTint="BF"/>
          </w:rPr>
          <w:t xml:space="preserve">Educational </w:t>
        </w:r>
      </w:ins>
      <w:ins w:id="1351" w:author="Alex Lorimer" w:date="2016-01-20T20:10:00Z">
        <w:r w:rsidR="003B69C2">
          <w:rPr>
            <w:rFonts w:ascii="Calibri" w:eastAsia="Calibri" w:hAnsi="Calibri" w:cs="Calibri"/>
            <w:color w:val="9F6200" w:themeColor="text2" w:themeTint="BF"/>
          </w:rPr>
          <w:t>Coding</w:t>
        </w:r>
      </w:ins>
      <w:ins w:id="1352" w:author="Alex Lorimer" w:date="2016-01-20T18:45:00Z">
        <w:r w:rsidR="00681731">
          <w:rPr>
            <w:rFonts w:ascii="Calibri" w:eastAsia="Calibri" w:hAnsi="Calibri" w:cs="Calibri"/>
            <w:color w:val="9F6200" w:themeColor="text2" w:themeTint="BF"/>
          </w:rPr>
          <w:t xml:space="preserve"> Games </w:t>
        </w:r>
        <w:r w:rsidR="00681731" w:rsidRPr="00AB202D">
          <w:rPr>
            <w:rFonts w:ascii="Calibri" w:eastAsia="Calibri" w:hAnsi="Calibri" w:cs="Calibri"/>
            <w:color w:val="9F6200" w:themeColor="text2" w:themeTint="BF"/>
          </w:rPr>
          <w:t>2.3.2</w:t>
        </w:r>
        <w:r w:rsidR="00681731">
          <w:rPr>
            <w:rFonts w:ascii="Calibri" w:eastAsia="Calibri" w:hAnsi="Calibri" w:cs="Calibri"/>
            <w:color w:val="9F6200" w:themeColor="text2" w:themeTint="BF"/>
          </w:rPr>
          <w:t>b</w:t>
        </w:r>
      </w:ins>
    </w:p>
    <w:p w14:paraId="73A2F68C" w14:textId="64DD5019" w:rsidR="003A57E3" w:rsidRDefault="00170724">
      <w:pPr>
        <w:jc w:val="both"/>
        <w:rPr>
          <w:ins w:id="1353" w:author="Alex Lorimer" w:date="2016-01-21T06:46:00Z"/>
          <w:rFonts w:ascii="Calibri" w:eastAsia="Calibri" w:hAnsi="Calibri" w:cs="Calibri"/>
          <w:color w:val="000000" w:themeColor="text1"/>
        </w:rPr>
        <w:pPrChange w:id="1354" w:author="Alex Lorimer" w:date="2016-01-20T16:33:00Z">
          <w:pPr>
            <w:pStyle w:val="Heading1"/>
            <w:ind w:firstLine="720"/>
          </w:pPr>
        </w:pPrChange>
      </w:pPr>
      <w:ins w:id="1355" w:author="Alex Lorimer" w:date="2016-01-21T05:23:00Z">
        <w:r>
          <w:rPr>
            <w:rFonts w:ascii="Calibri" w:eastAsia="Calibri" w:hAnsi="Calibri" w:cs="Calibri"/>
            <w:color w:val="000000" w:themeColor="text1"/>
          </w:rPr>
          <w:t>S</w:t>
        </w:r>
      </w:ins>
      <w:ins w:id="1356" w:author="Alex Lorimer" w:date="2016-01-20T17:38:00Z">
        <w:r w:rsidR="00EC775B">
          <w:rPr>
            <w:rFonts w:ascii="Calibri" w:eastAsia="Calibri" w:hAnsi="Calibri" w:cs="Calibri"/>
            <w:color w:val="000000" w:themeColor="text1"/>
          </w:rPr>
          <w:t>imilar visual, educational programming languages</w:t>
        </w:r>
      </w:ins>
      <w:ins w:id="1357" w:author="Alex Lorimer" w:date="2016-01-21T05:23:00Z">
        <w:r>
          <w:rPr>
            <w:rFonts w:ascii="Calibri" w:eastAsia="Calibri" w:hAnsi="Calibri" w:cs="Calibri"/>
            <w:color w:val="000000" w:themeColor="text1"/>
          </w:rPr>
          <w:t xml:space="preserve"> to </w:t>
        </w:r>
      </w:ins>
      <w:ins w:id="1358" w:author="Alex Lorimer" w:date="2016-01-21T05:43:00Z">
        <w:r w:rsidR="006A78E7">
          <w:rPr>
            <w:rFonts w:ascii="Calibri" w:eastAsia="Calibri" w:hAnsi="Calibri" w:cs="Calibri"/>
            <w:color w:val="000000" w:themeColor="text1"/>
          </w:rPr>
          <w:t>Scratch</w:t>
        </w:r>
      </w:ins>
      <w:ins w:id="1359" w:author="Alex Lorimer" w:date="2016-01-20T17:38:00Z">
        <w:r w:rsidR="00EC775B">
          <w:rPr>
            <w:rFonts w:ascii="Calibri" w:eastAsia="Calibri" w:hAnsi="Calibri" w:cs="Calibri"/>
            <w:color w:val="000000" w:themeColor="text1"/>
          </w:rPr>
          <w:t xml:space="preserve"> include</w:t>
        </w:r>
      </w:ins>
      <w:ins w:id="1360" w:author="Alex Lorimer" w:date="2016-01-21T05:43:00Z">
        <w:r w:rsidR="006A78E7">
          <w:rPr>
            <w:rFonts w:ascii="Calibri" w:eastAsia="Calibri" w:hAnsi="Calibri" w:cs="Calibri"/>
            <w:color w:val="000000" w:themeColor="text1"/>
          </w:rPr>
          <w:t xml:space="preserve"> Snap</w:t>
        </w:r>
      </w:ins>
      <w:ins w:id="1361" w:author="Alex Lorimer" w:date="2016-01-21T05:44:00Z">
        <w:r w:rsidR="006A78E7">
          <w:rPr>
            <w:rStyle w:val="FootnoteReference"/>
            <w:rFonts w:ascii="Calibri" w:eastAsia="Calibri" w:hAnsi="Calibri" w:cs="Calibri"/>
            <w:color w:val="000000" w:themeColor="text1"/>
          </w:rPr>
          <w:footnoteReference w:id="24"/>
        </w:r>
      </w:ins>
      <w:ins w:id="1367" w:author="Alex Lorimer" w:date="2016-01-21T05:43:00Z">
        <w:r w:rsidR="006A78E7">
          <w:rPr>
            <w:rFonts w:ascii="Calibri" w:eastAsia="Calibri" w:hAnsi="Calibri" w:cs="Calibri"/>
            <w:color w:val="000000" w:themeColor="text1"/>
          </w:rPr>
          <w:t xml:space="preserve"> (a Scratch derivative</w:t>
        </w:r>
      </w:ins>
      <w:ins w:id="1368" w:author="Alex Lorimer" w:date="2016-01-21T08:36:00Z">
        <w:r w:rsidR="00BB5B50">
          <w:rPr>
            <w:rFonts w:ascii="Calibri" w:eastAsia="Calibri" w:hAnsi="Calibri" w:cs="Calibri"/>
            <w:color w:val="000000" w:themeColor="text1"/>
          </w:rPr>
          <w:t xml:space="preserve"> launched in 2009</w:t>
        </w:r>
      </w:ins>
      <w:ins w:id="1369" w:author="Alex Lorimer" w:date="2016-01-21T05:43:00Z">
        <w:r w:rsidR="006A78E7">
          <w:rPr>
            <w:rFonts w:ascii="Calibri" w:eastAsia="Calibri" w:hAnsi="Calibri" w:cs="Calibri"/>
            <w:color w:val="000000" w:themeColor="text1"/>
          </w:rPr>
          <w:t>)</w:t>
        </w:r>
      </w:ins>
      <w:ins w:id="1370" w:author="Alex Lorimer" w:date="2016-01-21T08:37:00Z">
        <w:r w:rsidR="00BB5B50">
          <w:rPr>
            <w:rFonts w:ascii="Calibri" w:eastAsia="Calibri" w:hAnsi="Calibri" w:cs="Calibri"/>
            <w:color w:val="000000" w:themeColor="text1"/>
          </w:rPr>
          <w:t>,</w:t>
        </w:r>
      </w:ins>
      <w:ins w:id="1371" w:author="Alex Lorimer" w:date="2016-01-20T17:38:00Z">
        <w:r w:rsidR="00EC775B">
          <w:rPr>
            <w:rFonts w:ascii="Calibri" w:eastAsia="Calibri" w:hAnsi="Calibri" w:cs="Calibri"/>
            <w:color w:val="000000" w:themeColor="text1"/>
          </w:rPr>
          <w:t xml:space="preserve"> </w:t>
        </w:r>
      </w:ins>
      <w:ins w:id="1372" w:author="Alex Lorimer" w:date="2016-01-20T17:41:00Z">
        <w:r w:rsidR="00EC775B">
          <w:rPr>
            <w:rFonts w:ascii="Calibri" w:eastAsia="Calibri" w:hAnsi="Calibri" w:cs="Calibri"/>
            <w:color w:val="000000" w:themeColor="text1"/>
          </w:rPr>
          <w:t>Kodu</w:t>
        </w:r>
      </w:ins>
      <w:ins w:id="1373" w:author="Alex Lorimer" w:date="2016-01-20T17:43:00Z">
        <w:r w:rsidR="00C5560A">
          <w:rPr>
            <w:rStyle w:val="FootnoteReference"/>
            <w:rFonts w:ascii="Calibri" w:eastAsia="Calibri" w:hAnsi="Calibri" w:cs="Calibri"/>
            <w:color w:val="000000" w:themeColor="text1"/>
          </w:rPr>
          <w:footnoteReference w:id="25"/>
        </w:r>
      </w:ins>
      <w:ins w:id="1378" w:author="Alex Lorimer" w:date="2016-01-20T17:42:00Z">
        <w:r w:rsidR="00C5560A">
          <w:rPr>
            <w:rFonts w:ascii="Calibri" w:eastAsia="Calibri" w:hAnsi="Calibri" w:cs="Calibri"/>
            <w:color w:val="000000" w:themeColor="text1"/>
          </w:rPr>
          <w:t xml:space="preserve"> </w:t>
        </w:r>
      </w:ins>
      <w:ins w:id="1379" w:author="Alex Lorimer" w:date="2016-01-21T08:37:00Z">
        <w:r w:rsidR="00BB5B50">
          <w:rPr>
            <w:rFonts w:ascii="Calibri" w:eastAsia="Calibri" w:hAnsi="Calibri" w:cs="Calibri"/>
            <w:color w:val="000000" w:themeColor="text1"/>
          </w:rPr>
          <w:t xml:space="preserve">(2009), </w:t>
        </w:r>
      </w:ins>
      <w:ins w:id="1380" w:author="Alex Lorimer" w:date="2016-01-20T17:42:00Z">
        <w:r w:rsidR="00C5560A">
          <w:rPr>
            <w:rFonts w:ascii="Calibri" w:eastAsia="Calibri" w:hAnsi="Calibri" w:cs="Calibri"/>
            <w:color w:val="000000" w:themeColor="text1"/>
          </w:rPr>
          <w:t>and Alice</w:t>
        </w:r>
        <w:r w:rsidR="00C5560A">
          <w:rPr>
            <w:rStyle w:val="FootnoteReference"/>
            <w:rFonts w:ascii="Calibri" w:eastAsia="Calibri" w:hAnsi="Calibri" w:cs="Calibri"/>
            <w:color w:val="000000" w:themeColor="text1"/>
          </w:rPr>
          <w:footnoteReference w:id="26"/>
        </w:r>
      </w:ins>
      <w:ins w:id="1385" w:author="Alex Lorimer" w:date="2016-01-21T08:39:00Z">
        <w:r w:rsidR="00F85BE8">
          <w:rPr>
            <w:rFonts w:ascii="Calibri" w:eastAsia="Calibri" w:hAnsi="Calibri" w:cs="Calibri"/>
            <w:color w:val="000000" w:themeColor="text1"/>
          </w:rPr>
          <w:t xml:space="preserve"> (1998)</w:t>
        </w:r>
      </w:ins>
      <w:ins w:id="1386" w:author="Alex Lorimer" w:date="2016-01-20T17:38:00Z">
        <w:r w:rsidR="00EC775B">
          <w:rPr>
            <w:rFonts w:ascii="Calibri" w:eastAsia="Calibri" w:hAnsi="Calibri" w:cs="Calibri"/>
            <w:color w:val="000000" w:themeColor="text1"/>
          </w:rPr>
          <w:t>. These all share similar feature</w:t>
        </w:r>
      </w:ins>
      <w:ins w:id="1387" w:author="Alex Lorimer" w:date="2016-01-20T17:39:00Z">
        <w:r w:rsidR="00EC775B">
          <w:rPr>
            <w:rFonts w:ascii="Calibri" w:eastAsia="Calibri" w:hAnsi="Calibri" w:cs="Calibri"/>
            <w:color w:val="000000" w:themeColor="text1"/>
          </w:rPr>
          <w:t>s and are design</w:t>
        </w:r>
      </w:ins>
      <w:ins w:id="1388" w:author="Alex Lorimer" w:date="2016-01-20T17:44:00Z">
        <w:r w:rsidR="00C5560A">
          <w:rPr>
            <w:rFonts w:ascii="Calibri" w:eastAsia="Calibri" w:hAnsi="Calibri" w:cs="Calibri"/>
            <w:color w:val="000000" w:themeColor="text1"/>
          </w:rPr>
          <w:t>ed</w:t>
        </w:r>
      </w:ins>
      <w:ins w:id="1389" w:author="Alex Lorimer" w:date="2016-01-20T17:39:00Z">
        <w:r w:rsidR="00EC775B">
          <w:rPr>
            <w:rFonts w:ascii="Calibri" w:eastAsia="Calibri" w:hAnsi="Calibri" w:cs="Calibri"/>
            <w:color w:val="000000" w:themeColor="text1"/>
          </w:rPr>
          <w:t xml:space="preserve"> to allow individuals to create their own software</w:t>
        </w:r>
      </w:ins>
      <w:ins w:id="1390" w:author="Alex Lorimer" w:date="2016-01-20T17:42:00Z">
        <w:r w:rsidR="00C5560A">
          <w:rPr>
            <w:rFonts w:ascii="Calibri" w:eastAsia="Calibri" w:hAnsi="Calibri" w:cs="Calibri"/>
            <w:color w:val="000000" w:themeColor="text1"/>
          </w:rPr>
          <w:t>, games or animations</w:t>
        </w:r>
      </w:ins>
      <w:ins w:id="1391" w:author="Alex Lorimer" w:date="2016-01-20T17:39:00Z">
        <w:r w:rsidR="00EC775B">
          <w:rPr>
            <w:rFonts w:ascii="Calibri" w:eastAsia="Calibri" w:hAnsi="Calibri" w:cs="Calibri"/>
            <w:color w:val="000000" w:themeColor="text1"/>
          </w:rPr>
          <w:t xml:space="preserve"> (rather than acting as self</w:t>
        </w:r>
      </w:ins>
      <w:ins w:id="1392" w:author="Alex Lorimer" w:date="2016-01-20T17:40:00Z">
        <w:r w:rsidR="00EC775B">
          <w:rPr>
            <w:rFonts w:ascii="Calibri" w:eastAsia="Calibri" w:hAnsi="Calibri" w:cs="Calibri"/>
            <w:color w:val="000000" w:themeColor="text1"/>
          </w:rPr>
          <w:t>-</w:t>
        </w:r>
      </w:ins>
      <w:ins w:id="1393" w:author="Alex Lorimer" w:date="2016-01-20T17:39:00Z">
        <w:r w:rsidR="00EC775B">
          <w:rPr>
            <w:rFonts w:ascii="Calibri" w:eastAsia="Calibri" w:hAnsi="Calibri" w:cs="Calibri"/>
            <w:color w:val="000000" w:themeColor="text1"/>
          </w:rPr>
          <w:t>contained</w:t>
        </w:r>
      </w:ins>
      <w:ins w:id="1394" w:author="Alex Lorimer" w:date="2016-01-20T17:40:00Z">
        <w:r w:rsidR="00EC775B">
          <w:rPr>
            <w:rFonts w:ascii="Calibri" w:eastAsia="Calibri" w:hAnsi="Calibri" w:cs="Calibri"/>
            <w:color w:val="000000" w:themeColor="text1"/>
          </w:rPr>
          <w:t xml:space="preserve"> or well-defined</w:t>
        </w:r>
      </w:ins>
      <w:ins w:id="1395" w:author="Alex Lorimer" w:date="2016-01-20T17:39:00Z">
        <w:r w:rsidR="00EC775B">
          <w:rPr>
            <w:rFonts w:ascii="Calibri" w:eastAsia="Calibri" w:hAnsi="Calibri" w:cs="Calibri"/>
            <w:color w:val="000000" w:themeColor="text1"/>
          </w:rPr>
          <w:t xml:space="preserve"> games</w:t>
        </w:r>
      </w:ins>
      <w:ins w:id="1396" w:author="Alex Lorimer" w:date="2016-01-20T17:44:00Z">
        <w:r w:rsidR="00C5560A">
          <w:rPr>
            <w:rFonts w:ascii="Calibri" w:eastAsia="Calibri" w:hAnsi="Calibri" w:cs="Calibri"/>
            <w:color w:val="000000" w:themeColor="text1"/>
          </w:rPr>
          <w:t xml:space="preserve"> themselves</w:t>
        </w:r>
      </w:ins>
      <w:ins w:id="1397" w:author="Alex Lorimer" w:date="2016-01-20T17:39:00Z">
        <w:r w:rsidR="00EC775B">
          <w:rPr>
            <w:rFonts w:ascii="Calibri" w:eastAsia="Calibri" w:hAnsi="Calibri" w:cs="Calibri"/>
            <w:color w:val="000000" w:themeColor="text1"/>
          </w:rPr>
          <w:t>)</w:t>
        </w:r>
      </w:ins>
      <w:ins w:id="1398" w:author="Alex Lorimer" w:date="2016-01-20T17:40:00Z">
        <w:r w:rsidR="00EC775B">
          <w:rPr>
            <w:rFonts w:ascii="Calibri" w:eastAsia="Calibri" w:hAnsi="Calibri" w:cs="Calibri"/>
            <w:color w:val="000000" w:themeColor="text1"/>
          </w:rPr>
          <w:t>.</w:t>
        </w:r>
      </w:ins>
      <w:ins w:id="1399" w:author="Alex Lorimer" w:date="2016-01-20T19:45:00Z">
        <w:r w:rsidR="0021657A">
          <w:rPr>
            <w:rFonts w:ascii="Calibri" w:eastAsia="Calibri" w:hAnsi="Calibri" w:cs="Calibri"/>
            <w:color w:val="000000" w:themeColor="text1"/>
          </w:rPr>
          <w:t xml:space="preserve"> </w:t>
        </w:r>
      </w:ins>
    </w:p>
    <w:p w14:paraId="4E215907" w14:textId="254ADFD8" w:rsidR="00586740" w:rsidRDefault="00C5560A">
      <w:pPr>
        <w:jc w:val="both"/>
        <w:rPr>
          <w:ins w:id="1400" w:author="Alex Lorimer" w:date="2016-01-21T05:52:00Z"/>
          <w:rFonts w:ascii="Calibri" w:eastAsia="Calibri" w:hAnsi="Calibri" w:cs="Calibri"/>
          <w:color w:val="000000" w:themeColor="text1"/>
        </w:rPr>
        <w:pPrChange w:id="1401" w:author="Alex Lorimer" w:date="2016-01-20T16:33:00Z">
          <w:pPr>
            <w:pStyle w:val="Heading1"/>
            <w:ind w:firstLine="720"/>
          </w:pPr>
        </w:pPrChange>
      </w:pPr>
      <w:ins w:id="1402" w:author="Alex Lorimer" w:date="2016-01-20T17:44:00Z">
        <w:r>
          <w:rPr>
            <w:rFonts w:ascii="Calibri" w:eastAsia="Calibri" w:hAnsi="Calibri" w:cs="Calibri"/>
            <w:color w:val="000000" w:themeColor="text1"/>
          </w:rPr>
          <w:t>The majority</w:t>
        </w:r>
      </w:ins>
      <w:ins w:id="1403" w:author="Alex Lorimer" w:date="2016-01-20T17:31:00Z">
        <w:r w:rsidR="007179CA" w:rsidRPr="007179CA">
          <w:rPr>
            <w:rFonts w:ascii="Calibri" w:eastAsia="Calibri" w:hAnsi="Calibri" w:cs="Calibri"/>
            <w:color w:val="000000" w:themeColor="text1"/>
            <w:rPrChange w:id="1404" w:author="Alex Lorimer" w:date="2016-01-20T17:32:00Z">
              <w:rPr>
                <w:rFonts w:ascii="Calibri" w:eastAsia="Calibri" w:hAnsi="Calibri" w:cs="Calibri"/>
                <w:b w:val="0"/>
                <w:bCs w:val="0"/>
                <w:color w:val="9F6200" w:themeColor="text2" w:themeTint="BF"/>
              </w:rPr>
            </w:rPrChange>
          </w:rPr>
          <w:t xml:space="preserve"> of </w:t>
        </w:r>
      </w:ins>
      <w:ins w:id="1405" w:author="Alex Lorimer" w:date="2016-01-20T17:29:00Z">
        <w:r w:rsidR="00DD0368" w:rsidRPr="007179CA">
          <w:rPr>
            <w:rFonts w:ascii="Calibri" w:eastAsia="Calibri" w:hAnsi="Calibri" w:cs="Calibri"/>
            <w:color w:val="000000" w:themeColor="text1"/>
            <w:rPrChange w:id="1406" w:author="Alex Lorimer" w:date="2016-01-20T17:32:00Z">
              <w:rPr>
                <w:rFonts w:ascii="Calibri" w:eastAsia="Calibri" w:hAnsi="Calibri" w:cs="Calibri"/>
                <w:b w:val="0"/>
                <w:bCs w:val="0"/>
                <w:color w:val="9F6200" w:themeColor="text2" w:themeTint="BF"/>
              </w:rPr>
            </w:rPrChange>
          </w:rPr>
          <w:t xml:space="preserve">games based on visual programming languages </w:t>
        </w:r>
      </w:ins>
      <w:ins w:id="1407" w:author="Alex Lorimer" w:date="2016-01-20T17:32:00Z">
        <w:r w:rsidR="007179CA" w:rsidRPr="007179CA">
          <w:rPr>
            <w:rFonts w:ascii="Calibri" w:eastAsia="Calibri" w:hAnsi="Calibri" w:cs="Calibri"/>
            <w:color w:val="000000" w:themeColor="text1"/>
            <w:rPrChange w:id="1408" w:author="Alex Lorimer" w:date="2016-01-20T17:32:00Z">
              <w:rPr>
                <w:rFonts w:ascii="Calibri" w:eastAsia="Calibri" w:hAnsi="Calibri" w:cs="Calibri"/>
                <w:b w:val="0"/>
                <w:bCs w:val="0"/>
                <w:color w:val="9F6200" w:themeColor="text2" w:themeTint="BF"/>
              </w:rPr>
            </w:rPrChange>
          </w:rPr>
          <w:t xml:space="preserve">that we have come across </w:t>
        </w:r>
      </w:ins>
      <w:ins w:id="1409" w:author="Alex Lorimer" w:date="2016-01-20T17:44:00Z">
        <w:r>
          <w:rPr>
            <w:rFonts w:ascii="Calibri" w:eastAsia="Calibri" w:hAnsi="Calibri" w:cs="Calibri"/>
            <w:color w:val="000000" w:themeColor="text1"/>
          </w:rPr>
          <w:t>are</w:t>
        </w:r>
      </w:ins>
      <w:ins w:id="1410" w:author="Alex Lorimer" w:date="2016-01-20T17:29:00Z">
        <w:r w:rsidR="00DD0368" w:rsidRPr="007179CA">
          <w:rPr>
            <w:rFonts w:ascii="Calibri" w:eastAsia="Calibri" w:hAnsi="Calibri" w:cs="Calibri"/>
            <w:color w:val="000000" w:themeColor="text1"/>
            <w:rPrChange w:id="1411" w:author="Alex Lorimer" w:date="2016-01-20T17:32:00Z">
              <w:rPr>
                <w:rFonts w:ascii="Calibri" w:eastAsia="Calibri" w:hAnsi="Calibri" w:cs="Calibri"/>
                <w:b w:val="0"/>
                <w:bCs w:val="0"/>
                <w:color w:val="9F6200" w:themeColor="text2" w:themeTint="BF"/>
              </w:rPr>
            </w:rPrChange>
          </w:rPr>
          <w:t xml:space="preserve"> aimed at </w:t>
        </w:r>
      </w:ins>
      <w:ins w:id="1412" w:author="Alex Lorimer" w:date="2016-01-20T17:30:00Z">
        <w:r w:rsidR="00DD0368" w:rsidRPr="007179CA">
          <w:rPr>
            <w:rFonts w:ascii="Calibri" w:eastAsia="Calibri" w:hAnsi="Calibri" w:cs="Calibri"/>
            <w:color w:val="000000" w:themeColor="text1"/>
            <w:rPrChange w:id="1413" w:author="Alex Lorimer" w:date="2016-01-20T17:32:00Z">
              <w:rPr>
                <w:rFonts w:ascii="Calibri" w:eastAsia="Calibri" w:hAnsi="Calibri" w:cs="Calibri"/>
                <w:b w:val="0"/>
                <w:bCs w:val="0"/>
                <w:color w:val="9F6200" w:themeColor="text2" w:themeTint="BF"/>
              </w:rPr>
            </w:rPrChange>
          </w:rPr>
          <w:t>5-9 year olds</w:t>
        </w:r>
      </w:ins>
      <w:ins w:id="1414" w:author="Alex Lorimer" w:date="2016-01-20T17:45:00Z">
        <w:r>
          <w:rPr>
            <w:rFonts w:ascii="Calibri" w:eastAsia="Calibri" w:hAnsi="Calibri" w:cs="Calibri"/>
            <w:color w:val="000000" w:themeColor="text1"/>
          </w:rPr>
          <w:t xml:space="preserve">. </w:t>
        </w:r>
      </w:ins>
      <w:ins w:id="1415" w:author="Alex Lorimer" w:date="2016-01-21T08:41:00Z">
        <w:r w:rsidR="00F85BE8">
          <w:rPr>
            <w:rFonts w:ascii="Calibri" w:eastAsia="Calibri" w:hAnsi="Calibri" w:cs="Calibri"/>
            <w:color w:val="000000" w:themeColor="text1"/>
          </w:rPr>
          <w:t>Such games</w:t>
        </w:r>
      </w:ins>
      <w:ins w:id="1416" w:author="Alex Lorimer" w:date="2016-01-20T17:45:00Z">
        <w:r>
          <w:rPr>
            <w:rFonts w:ascii="Calibri" w:eastAsia="Calibri" w:hAnsi="Calibri" w:cs="Calibri"/>
            <w:color w:val="000000" w:themeColor="text1"/>
          </w:rPr>
          <w:t xml:space="preserve"> tend to be</w:t>
        </w:r>
        <w:r w:rsidR="00A450DD">
          <w:rPr>
            <w:rFonts w:ascii="Calibri" w:eastAsia="Calibri" w:hAnsi="Calibri" w:cs="Calibri"/>
            <w:color w:val="000000" w:themeColor="text1"/>
          </w:rPr>
          <w:t xml:space="preserve"> relatively static puzzle </w:t>
        </w:r>
      </w:ins>
      <w:ins w:id="1417" w:author="Alex Lorimer" w:date="2016-01-20T18:10:00Z">
        <w:r w:rsidR="00A450DD">
          <w:rPr>
            <w:rFonts w:ascii="Calibri" w:eastAsia="Calibri" w:hAnsi="Calibri" w:cs="Calibri"/>
            <w:color w:val="000000" w:themeColor="text1"/>
          </w:rPr>
          <w:t>games</w:t>
        </w:r>
      </w:ins>
      <w:ins w:id="1418" w:author="Alex Lorimer" w:date="2016-01-20T17:45:00Z">
        <w:r>
          <w:rPr>
            <w:rFonts w:ascii="Calibri" w:eastAsia="Calibri" w:hAnsi="Calibri" w:cs="Calibri"/>
            <w:color w:val="000000" w:themeColor="text1"/>
          </w:rPr>
          <w:t xml:space="preserve"> where instructions are relayed</w:t>
        </w:r>
      </w:ins>
      <w:ins w:id="1419" w:author="Alex Lorimer" w:date="2016-01-20T19:45:00Z">
        <w:r w:rsidR="0021657A">
          <w:rPr>
            <w:rFonts w:ascii="Calibri" w:eastAsia="Calibri" w:hAnsi="Calibri" w:cs="Calibri"/>
            <w:color w:val="000000" w:themeColor="text1"/>
          </w:rPr>
          <w:t>,</w:t>
        </w:r>
      </w:ins>
      <w:ins w:id="1420" w:author="Alex Lorimer" w:date="2016-01-20T17:45:00Z">
        <w:r>
          <w:rPr>
            <w:rFonts w:ascii="Calibri" w:eastAsia="Calibri" w:hAnsi="Calibri" w:cs="Calibri"/>
            <w:color w:val="000000" w:themeColor="text1"/>
          </w:rPr>
          <w:t xml:space="preserve"> command by command</w:t>
        </w:r>
      </w:ins>
      <w:ins w:id="1421" w:author="Alex Lorimer" w:date="2016-01-20T19:45:00Z">
        <w:r w:rsidR="0021657A">
          <w:rPr>
            <w:rFonts w:ascii="Calibri" w:eastAsia="Calibri" w:hAnsi="Calibri" w:cs="Calibri"/>
            <w:color w:val="000000" w:themeColor="text1"/>
          </w:rPr>
          <w:t>,</w:t>
        </w:r>
      </w:ins>
      <w:ins w:id="1422" w:author="Alex Lorimer" w:date="2016-01-20T17:45:00Z">
        <w:r>
          <w:rPr>
            <w:rFonts w:ascii="Calibri" w:eastAsia="Calibri" w:hAnsi="Calibri" w:cs="Calibri"/>
            <w:color w:val="000000" w:themeColor="text1"/>
          </w:rPr>
          <w:t xml:space="preserve"> to </w:t>
        </w:r>
      </w:ins>
      <w:ins w:id="1423" w:author="Alex Lorimer" w:date="2016-01-20T19:46:00Z">
        <w:r w:rsidR="0021657A">
          <w:rPr>
            <w:rFonts w:ascii="Calibri" w:eastAsia="Calibri" w:hAnsi="Calibri" w:cs="Calibri"/>
            <w:color w:val="000000" w:themeColor="text1"/>
          </w:rPr>
          <w:t>manipulate</w:t>
        </w:r>
      </w:ins>
      <w:ins w:id="1424" w:author="Alex Lorimer" w:date="2016-01-20T17:45:00Z">
        <w:r>
          <w:rPr>
            <w:rFonts w:ascii="Calibri" w:eastAsia="Calibri" w:hAnsi="Calibri" w:cs="Calibri"/>
            <w:color w:val="000000" w:themeColor="text1"/>
          </w:rPr>
          <w:t xml:space="preserve"> the stat</w:t>
        </w:r>
      </w:ins>
      <w:ins w:id="1425" w:author="Alex Lorimer" w:date="2016-01-20T17:47:00Z">
        <w:r>
          <w:rPr>
            <w:rFonts w:ascii="Calibri" w:eastAsia="Calibri" w:hAnsi="Calibri" w:cs="Calibri"/>
            <w:color w:val="000000" w:themeColor="text1"/>
          </w:rPr>
          <w:t xml:space="preserve">e of a </w:t>
        </w:r>
      </w:ins>
      <w:ins w:id="1426" w:author="Alex Lorimer" w:date="2016-01-20T19:29:00Z">
        <w:r w:rsidR="0069403F">
          <w:rPr>
            <w:rFonts w:ascii="Calibri" w:eastAsia="Calibri" w:hAnsi="Calibri" w:cs="Calibri"/>
            <w:color w:val="000000" w:themeColor="text1"/>
          </w:rPr>
          <w:t xml:space="preserve">specific </w:t>
        </w:r>
      </w:ins>
      <w:ins w:id="1427" w:author="Alex Lorimer" w:date="2016-01-20T17:47:00Z">
        <w:r>
          <w:rPr>
            <w:rFonts w:ascii="Calibri" w:eastAsia="Calibri" w:hAnsi="Calibri" w:cs="Calibri"/>
            <w:color w:val="000000" w:themeColor="text1"/>
          </w:rPr>
          <w:t>puzzle</w:t>
        </w:r>
      </w:ins>
      <w:ins w:id="1428" w:author="Alex Lorimer" w:date="2016-01-21T08:40:00Z">
        <w:r w:rsidR="00F85BE8">
          <w:rPr>
            <w:rFonts w:ascii="Calibri" w:eastAsia="Calibri" w:hAnsi="Calibri" w:cs="Calibri"/>
            <w:color w:val="000000" w:themeColor="text1"/>
          </w:rPr>
          <w:t xml:space="preserve">. </w:t>
        </w:r>
      </w:ins>
      <w:ins w:id="1429" w:author="Alex Lorimer" w:date="2016-01-21T08:41:00Z">
        <w:r w:rsidR="00F85BE8">
          <w:rPr>
            <w:rFonts w:ascii="Calibri" w:eastAsia="Calibri" w:hAnsi="Calibri" w:cs="Calibri"/>
            <w:color w:val="000000" w:themeColor="text1"/>
          </w:rPr>
          <w:t xml:space="preserve">These include </w:t>
        </w:r>
      </w:ins>
      <w:ins w:id="1430" w:author="Alex Lorimer" w:date="2016-01-20T18:06:00Z">
        <w:r w:rsidR="00A450DD">
          <w:rPr>
            <w:rFonts w:ascii="Calibri" w:eastAsia="Calibri" w:hAnsi="Calibri" w:cs="Calibri"/>
            <w:color w:val="000000" w:themeColor="text1"/>
          </w:rPr>
          <w:t>lightBot</w:t>
        </w:r>
      </w:ins>
      <w:ins w:id="1431" w:author="Alex Lorimer" w:date="2016-01-21T08:42:00Z">
        <w:r w:rsidR="00F85BE8">
          <w:rPr>
            <w:rFonts w:ascii="Calibri" w:eastAsia="Calibri" w:hAnsi="Calibri" w:cs="Calibri"/>
            <w:color w:val="000000" w:themeColor="text1"/>
          </w:rPr>
          <w:t>,</w:t>
        </w:r>
      </w:ins>
      <w:ins w:id="1432" w:author="Alex Lorimer" w:date="2016-01-20T18:26:00Z">
        <w:r w:rsidR="00795E82">
          <w:rPr>
            <w:rStyle w:val="FootnoteReference"/>
            <w:rFonts w:ascii="Calibri" w:eastAsia="Calibri" w:hAnsi="Calibri" w:cs="Calibri"/>
            <w:color w:val="000000" w:themeColor="text1"/>
          </w:rPr>
          <w:footnoteReference w:id="27"/>
        </w:r>
      </w:ins>
      <w:ins w:id="1439" w:author="Alex Lorimer" w:date="2016-01-21T08:40:00Z">
        <w:r w:rsidR="00F85BE8">
          <w:rPr>
            <w:rFonts w:ascii="Calibri" w:eastAsia="Calibri" w:hAnsi="Calibri" w:cs="Calibri"/>
            <w:color w:val="000000" w:themeColor="text1"/>
          </w:rPr>
          <w:t xml:space="preserve"> </w:t>
        </w:r>
      </w:ins>
      <w:ins w:id="1440" w:author="Alex Lorimer" w:date="2016-01-20T18:26:00Z">
        <w:r w:rsidR="00795E82">
          <w:rPr>
            <w:rFonts w:ascii="Calibri" w:eastAsia="Calibri" w:hAnsi="Calibri" w:cs="Calibri"/>
            <w:color w:val="000000" w:themeColor="text1"/>
          </w:rPr>
          <w:t xml:space="preserve"> </w:t>
        </w:r>
      </w:ins>
      <w:ins w:id="1441" w:author="Alex Lorimer" w:date="2016-01-20T18:31:00Z">
        <w:r w:rsidR="00795E82">
          <w:rPr>
            <w:rFonts w:ascii="Calibri" w:eastAsia="Calibri" w:hAnsi="Calibri" w:cs="Calibri"/>
            <w:color w:val="000000" w:themeColor="text1"/>
          </w:rPr>
          <w:t>Kodable,</w:t>
        </w:r>
        <w:r w:rsidR="00795E82">
          <w:rPr>
            <w:rStyle w:val="FootnoteReference"/>
            <w:rFonts w:ascii="Calibri" w:eastAsia="Calibri" w:hAnsi="Calibri" w:cs="Calibri"/>
            <w:color w:val="000000" w:themeColor="text1"/>
          </w:rPr>
          <w:footnoteReference w:id="28"/>
        </w:r>
      </w:ins>
      <w:ins w:id="1448" w:author="Alex Lorimer" w:date="2016-01-20T18:33:00Z">
        <w:r w:rsidR="00795E82">
          <w:rPr>
            <w:rFonts w:ascii="Calibri" w:eastAsia="Calibri" w:hAnsi="Calibri" w:cs="Calibri"/>
            <w:color w:val="000000" w:themeColor="text1"/>
          </w:rPr>
          <w:t xml:space="preserve"> </w:t>
        </w:r>
      </w:ins>
      <w:ins w:id="1449" w:author="Alex Lorimer" w:date="2016-01-20T18:34:00Z">
        <w:r w:rsidR="00795E82">
          <w:rPr>
            <w:rFonts w:ascii="Calibri" w:eastAsia="Calibri" w:hAnsi="Calibri" w:cs="Calibri"/>
            <w:color w:val="000000" w:themeColor="text1"/>
          </w:rPr>
          <w:t>Robozzle</w:t>
        </w:r>
      </w:ins>
      <w:ins w:id="1450" w:author="Alex Lorimer" w:date="2016-01-21T08:42:00Z">
        <w:r w:rsidR="00F85BE8">
          <w:rPr>
            <w:rFonts w:ascii="Calibri" w:eastAsia="Calibri" w:hAnsi="Calibri" w:cs="Calibri"/>
            <w:color w:val="000000" w:themeColor="text1"/>
          </w:rPr>
          <w:t>.</w:t>
        </w:r>
      </w:ins>
      <w:ins w:id="1451" w:author="Alex Lorimer" w:date="2016-01-20T18:34:00Z">
        <w:r w:rsidR="00795E82">
          <w:rPr>
            <w:rStyle w:val="FootnoteReference"/>
            <w:rFonts w:ascii="Calibri" w:eastAsia="Calibri" w:hAnsi="Calibri" w:cs="Calibri"/>
            <w:color w:val="000000" w:themeColor="text1"/>
          </w:rPr>
          <w:footnoteReference w:id="29"/>
        </w:r>
      </w:ins>
      <w:ins w:id="1458" w:author="Alex Lorimer" w:date="2016-01-20T18:40:00Z">
        <w:r w:rsidR="00865FC2">
          <w:rPr>
            <w:rFonts w:ascii="Calibri" w:eastAsia="Calibri" w:hAnsi="Calibri" w:cs="Calibri"/>
            <w:color w:val="000000" w:themeColor="text1"/>
          </w:rPr>
          <w:t xml:space="preserve"> </w:t>
        </w:r>
      </w:ins>
      <w:ins w:id="1459" w:author="Alex Lorimer" w:date="2016-01-20T18:10:00Z">
        <w:r w:rsidR="00A450DD">
          <w:rPr>
            <w:rFonts w:ascii="Calibri" w:eastAsia="Calibri" w:hAnsi="Calibri" w:cs="Calibri"/>
            <w:color w:val="000000" w:themeColor="text1"/>
          </w:rPr>
          <w:t>CargoBot</w:t>
        </w:r>
      </w:ins>
      <w:ins w:id="1460" w:author="Alex Lorimer" w:date="2016-01-20T18:16:00Z">
        <w:r w:rsidR="003D330B">
          <w:rPr>
            <w:rStyle w:val="FootnoteReference"/>
            <w:rFonts w:ascii="Calibri" w:eastAsia="Calibri" w:hAnsi="Calibri" w:cs="Calibri"/>
            <w:color w:val="000000" w:themeColor="text1"/>
          </w:rPr>
          <w:footnoteReference w:id="30"/>
        </w:r>
      </w:ins>
      <w:ins w:id="1465" w:author="Alex Lorimer" w:date="2016-01-21T08:42:00Z">
        <w:r w:rsidR="00F85BE8">
          <w:rPr>
            <w:rFonts w:ascii="Calibri" w:eastAsia="Calibri" w:hAnsi="Calibri" w:cs="Calibri"/>
            <w:color w:val="000000" w:themeColor="text1"/>
          </w:rPr>
          <w:t xml:space="preserve"> (</w:t>
        </w:r>
      </w:ins>
      <w:ins w:id="1466" w:author="Alex Lorimer" w:date="2016-01-21T08:43:00Z">
        <w:r w:rsidR="00F85BE8">
          <w:rPr>
            <w:rFonts w:ascii="Calibri" w:eastAsia="Calibri" w:hAnsi="Calibri" w:cs="Calibri"/>
            <w:color w:val="000000" w:themeColor="text1"/>
          </w:rPr>
          <w:t>2012</w:t>
        </w:r>
      </w:ins>
      <w:ins w:id="1467" w:author="Alex Lorimer" w:date="2016-01-21T08:42:00Z">
        <w:r w:rsidR="00F85BE8">
          <w:rPr>
            <w:rFonts w:ascii="Calibri" w:eastAsia="Calibri" w:hAnsi="Calibri" w:cs="Calibri"/>
            <w:color w:val="000000" w:themeColor="text1"/>
          </w:rPr>
          <w:t>)</w:t>
        </w:r>
      </w:ins>
      <w:ins w:id="1468" w:author="Alex Lorimer" w:date="2016-01-20T18:35:00Z">
        <w:r w:rsidR="00795E82">
          <w:rPr>
            <w:rFonts w:ascii="Calibri" w:eastAsia="Calibri" w:hAnsi="Calibri" w:cs="Calibri"/>
            <w:color w:val="000000" w:themeColor="text1"/>
          </w:rPr>
          <w:t xml:space="preserve"> is a game that </w:t>
        </w:r>
      </w:ins>
      <w:ins w:id="1469" w:author="Alex Lorimer" w:date="2016-01-20T18:36:00Z">
        <w:r w:rsidR="0021657A">
          <w:rPr>
            <w:rFonts w:ascii="Calibri" w:eastAsia="Calibri" w:hAnsi="Calibri" w:cs="Calibri"/>
            <w:color w:val="000000" w:themeColor="text1"/>
          </w:rPr>
          <w:t>markets itself for all ages</w:t>
        </w:r>
        <w:r w:rsidR="00795E82">
          <w:rPr>
            <w:rFonts w:ascii="Calibri" w:eastAsia="Calibri" w:hAnsi="Calibri" w:cs="Calibri"/>
            <w:color w:val="000000" w:themeColor="text1"/>
          </w:rPr>
          <w:t xml:space="preserve"> but follo</w:t>
        </w:r>
        <w:r w:rsidR="00865FC2">
          <w:rPr>
            <w:rFonts w:ascii="Calibri" w:eastAsia="Calibri" w:hAnsi="Calibri" w:cs="Calibri"/>
            <w:color w:val="000000" w:themeColor="text1"/>
          </w:rPr>
          <w:t>ws the same</w:t>
        </w:r>
      </w:ins>
      <w:ins w:id="1470" w:author="Alex Lorimer" w:date="2016-01-21T08:43:00Z">
        <w:r w:rsidR="00F85BE8">
          <w:rPr>
            <w:rFonts w:ascii="Calibri" w:eastAsia="Calibri" w:hAnsi="Calibri" w:cs="Calibri"/>
            <w:color w:val="000000" w:themeColor="text1"/>
          </w:rPr>
          <w:t xml:space="preserve"> </w:t>
        </w:r>
      </w:ins>
      <w:ins w:id="1471" w:author="Alex Lorimer" w:date="2016-01-20T19:46:00Z">
        <w:r w:rsidR="0021657A">
          <w:rPr>
            <w:rFonts w:ascii="Calibri" w:eastAsia="Calibri" w:hAnsi="Calibri" w:cs="Calibri"/>
            <w:color w:val="000000" w:themeColor="text1"/>
          </w:rPr>
          <w:t>relatively static</w:t>
        </w:r>
      </w:ins>
      <w:ins w:id="1472" w:author="Alex Lorimer" w:date="2016-01-21T08:43:00Z">
        <w:r w:rsidR="00F85BE8">
          <w:rPr>
            <w:rFonts w:ascii="Calibri" w:eastAsia="Calibri" w:hAnsi="Calibri" w:cs="Calibri"/>
            <w:color w:val="000000" w:themeColor="text1"/>
          </w:rPr>
          <w:t xml:space="preserve"> </w:t>
        </w:r>
      </w:ins>
      <w:ins w:id="1473" w:author="Alex Lorimer" w:date="2016-01-20T18:36:00Z">
        <w:r w:rsidR="00865FC2">
          <w:rPr>
            <w:rFonts w:ascii="Calibri" w:eastAsia="Calibri" w:hAnsi="Calibri" w:cs="Calibri"/>
            <w:color w:val="000000" w:themeColor="text1"/>
          </w:rPr>
          <w:t xml:space="preserve">logic of </w:t>
        </w:r>
      </w:ins>
      <w:ins w:id="1474" w:author="Alex Lorimer" w:date="2016-01-20T19:28:00Z">
        <w:r w:rsidR="0069403F">
          <w:rPr>
            <w:rFonts w:ascii="Calibri" w:eastAsia="Calibri" w:hAnsi="Calibri" w:cs="Calibri"/>
            <w:color w:val="000000" w:themeColor="text1"/>
          </w:rPr>
          <w:t xml:space="preserve">game </w:t>
        </w:r>
      </w:ins>
      <w:ins w:id="1475" w:author="Alex Lorimer" w:date="2016-01-20T18:36:00Z">
        <w:r w:rsidR="00865FC2">
          <w:rPr>
            <w:rFonts w:ascii="Calibri" w:eastAsia="Calibri" w:hAnsi="Calibri" w:cs="Calibri"/>
            <w:color w:val="000000" w:themeColor="text1"/>
          </w:rPr>
          <w:t>play.</w:t>
        </w:r>
      </w:ins>
      <w:ins w:id="1476" w:author="Alex Lorimer" w:date="2016-01-20T19:30:00Z">
        <w:r w:rsidR="0069403F">
          <w:rPr>
            <w:rFonts w:ascii="Calibri" w:eastAsia="Calibri" w:hAnsi="Calibri" w:cs="Calibri"/>
            <w:color w:val="000000" w:themeColor="text1"/>
          </w:rPr>
          <w:t xml:space="preserve"> </w:t>
        </w:r>
      </w:ins>
      <w:ins w:id="1477" w:author="Alex Lorimer" w:date="2016-01-20T19:46:00Z">
        <w:r w:rsidR="0021657A">
          <w:rPr>
            <w:rFonts w:ascii="Calibri" w:eastAsia="Calibri" w:hAnsi="Calibri" w:cs="Calibri"/>
            <w:color w:val="000000" w:themeColor="text1"/>
          </w:rPr>
          <w:t>‘</w:t>
        </w:r>
      </w:ins>
      <w:ins w:id="1478" w:author="Alex Lorimer" w:date="2016-01-20T18:35:00Z">
        <w:r w:rsidR="00795E82">
          <w:rPr>
            <w:rFonts w:ascii="Calibri" w:eastAsia="Calibri" w:hAnsi="Calibri" w:cs="Calibri"/>
            <w:color w:val="000000" w:themeColor="text1"/>
          </w:rPr>
          <w:t>Code Warriors: Hakitzu Battles</w:t>
        </w:r>
      </w:ins>
      <w:ins w:id="1479" w:author="Alex Lorimer" w:date="2016-01-20T19:46:00Z">
        <w:r w:rsidR="0021657A">
          <w:rPr>
            <w:rFonts w:ascii="Calibri" w:eastAsia="Calibri" w:hAnsi="Calibri" w:cs="Calibri"/>
            <w:color w:val="000000" w:themeColor="text1"/>
          </w:rPr>
          <w:t>’</w:t>
        </w:r>
      </w:ins>
      <w:ins w:id="1480" w:author="Alex Lorimer" w:date="2016-01-20T18:35:00Z">
        <w:r w:rsidR="00795E82">
          <w:rPr>
            <w:rStyle w:val="FootnoteReference"/>
            <w:rFonts w:ascii="Calibri" w:eastAsia="Calibri" w:hAnsi="Calibri" w:cs="Calibri"/>
            <w:color w:val="000000" w:themeColor="text1"/>
          </w:rPr>
          <w:footnoteReference w:id="31"/>
        </w:r>
        <w:r w:rsidR="0017250E">
          <w:rPr>
            <w:rFonts w:ascii="Calibri" w:eastAsia="Calibri" w:hAnsi="Calibri" w:cs="Calibri"/>
            <w:color w:val="000000" w:themeColor="text1"/>
          </w:rPr>
          <w:t xml:space="preserve"> </w:t>
        </w:r>
      </w:ins>
      <w:ins w:id="1485" w:author="Alex Lorimer" w:date="2016-01-21T08:44:00Z">
        <w:r w:rsidR="00F85BE8">
          <w:rPr>
            <w:rFonts w:ascii="Calibri" w:eastAsia="Calibri" w:hAnsi="Calibri" w:cs="Calibri"/>
            <w:color w:val="000000" w:themeColor="text1"/>
          </w:rPr>
          <w:t xml:space="preserve">(2013) </w:t>
        </w:r>
      </w:ins>
      <w:ins w:id="1486" w:author="Alex Lorimer" w:date="2016-01-20T18:37:00Z">
        <w:r w:rsidR="00865FC2">
          <w:rPr>
            <w:rFonts w:ascii="Calibri" w:eastAsia="Calibri" w:hAnsi="Calibri" w:cs="Calibri"/>
            <w:color w:val="000000" w:themeColor="text1"/>
          </w:rPr>
          <w:t xml:space="preserve">is </w:t>
        </w:r>
      </w:ins>
      <w:ins w:id="1487" w:author="Alex Lorimer" w:date="2016-01-20T19:47:00Z">
        <w:r w:rsidR="0021657A">
          <w:rPr>
            <w:rFonts w:ascii="Calibri" w:eastAsia="Calibri" w:hAnsi="Calibri" w:cs="Calibri"/>
            <w:color w:val="000000" w:themeColor="text1"/>
          </w:rPr>
          <w:t xml:space="preserve">a </w:t>
        </w:r>
      </w:ins>
      <w:ins w:id="1488" w:author="Alex Lorimer" w:date="2016-01-21T06:46:00Z">
        <w:r w:rsidR="003A57E3">
          <w:rPr>
            <w:rFonts w:ascii="Calibri" w:eastAsia="Calibri" w:hAnsi="Calibri" w:cs="Calibri"/>
            <w:color w:val="000000" w:themeColor="text1"/>
          </w:rPr>
          <w:t>related</w:t>
        </w:r>
      </w:ins>
      <w:ins w:id="1489" w:author="Alex Lorimer" w:date="2016-01-20T19:30:00Z">
        <w:r w:rsidR="0021657A">
          <w:rPr>
            <w:rFonts w:ascii="Calibri" w:eastAsia="Calibri" w:hAnsi="Calibri" w:cs="Calibri"/>
            <w:color w:val="000000" w:themeColor="text1"/>
          </w:rPr>
          <w:t xml:space="preserve"> game</w:t>
        </w:r>
      </w:ins>
      <w:ins w:id="1490" w:author="Alex Lorimer" w:date="2016-01-20T21:19:00Z">
        <w:r w:rsidR="0017250E">
          <w:rPr>
            <w:rFonts w:ascii="Calibri" w:eastAsia="Calibri" w:hAnsi="Calibri" w:cs="Calibri"/>
            <w:color w:val="000000" w:themeColor="text1"/>
          </w:rPr>
          <w:t>, aimed at ages 9+,</w:t>
        </w:r>
      </w:ins>
      <w:ins w:id="1491" w:author="Alex Lorimer" w:date="2016-01-20T19:30:00Z">
        <w:r w:rsidR="0069403F">
          <w:rPr>
            <w:rFonts w:ascii="Calibri" w:eastAsia="Calibri" w:hAnsi="Calibri" w:cs="Calibri"/>
            <w:color w:val="000000" w:themeColor="text1"/>
          </w:rPr>
          <w:t xml:space="preserve"> </w:t>
        </w:r>
      </w:ins>
      <w:ins w:id="1492" w:author="Alex Lorimer" w:date="2016-01-21T06:46:00Z">
        <w:r w:rsidR="003A57E3">
          <w:rPr>
            <w:rFonts w:ascii="Calibri" w:eastAsia="Calibri" w:hAnsi="Calibri" w:cs="Calibri"/>
            <w:color w:val="000000" w:themeColor="text1"/>
          </w:rPr>
          <w:t>but it</w:t>
        </w:r>
      </w:ins>
      <w:ins w:id="1493" w:author="Alex Lorimer" w:date="2016-01-20T19:48:00Z">
        <w:r w:rsidR="0021657A">
          <w:rPr>
            <w:rFonts w:ascii="Calibri" w:eastAsia="Calibri" w:hAnsi="Calibri" w:cs="Calibri"/>
            <w:color w:val="000000" w:themeColor="text1"/>
          </w:rPr>
          <w:t xml:space="preserve"> is </w:t>
        </w:r>
      </w:ins>
      <w:ins w:id="1494" w:author="Alex Lorimer" w:date="2016-01-20T19:30:00Z">
        <w:r w:rsidR="0069403F">
          <w:rPr>
            <w:rFonts w:ascii="Calibri" w:eastAsia="Calibri" w:hAnsi="Calibri" w:cs="Calibri"/>
            <w:color w:val="000000" w:themeColor="text1"/>
          </w:rPr>
          <w:t>based on</w:t>
        </w:r>
      </w:ins>
      <w:ins w:id="1495" w:author="Alex Lorimer" w:date="2016-01-20T19:31:00Z">
        <w:r w:rsidR="0069403F">
          <w:rPr>
            <w:rFonts w:ascii="Calibri" w:eastAsia="Calibri" w:hAnsi="Calibri" w:cs="Calibri"/>
            <w:color w:val="000000" w:themeColor="text1"/>
          </w:rPr>
          <w:t xml:space="preserve"> combat</w:t>
        </w:r>
      </w:ins>
      <w:ins w:id="1496" w:author="Alex Lorimer" w:date="2016-01-20T19:48:00Z">
        <w:r w:rsidR="0021657A">
          <w:rPr>
            <w:rFonts w:ascii="Calibri" w:eastAsia="Calibri" w:hAnsi="Calibri" w:cs="Calibri"/>
            <w:color w:val="000000" w:themeColor="text1"/>
          </w:rPr>
          <w:t xml:space="preserve"> </w:t>
        </w:r>
        <w:r w:rsidR="00170724">
          <w:rPr>
            <w:rFonts w:ascii="Calibri" w:eastAsia="Calibri" w:hAnsi="Calibri" w:cs="Calibri"/>
            <w:color w:val="000000" w:themeColor="text1"/>
          </w:rPr>
          <w:t>as opposed to puzzle</w:t>
        </w:r>
      </w:ins>
      <w:ins w:id="1497" w:author="Alex Lorimer" w:date="2016-01-21T05:25:00Z">
        <w:r w:rsidR="00170724">
          <w:rPr>
            <w:rFonts w:ascii="Calibri" w:eastAsia="Calibri" w:hAnsi="Calibri" w:cs="Calibri"/>
            <w:color w:val="000000" w:themeColor="text1"/>
          </w:rPr>
          <w:t xml:space="preserve"> problems</w:t>
        </w:r>
      </w:ins>
      <w:ins w:id="1498" w:author="Alex Lorimer" w:date="2016-01-20T18:40:00Z">
        <w:r w:rsidR="00865FC2">
          <w:rPr>
            <w:rFonts w:ascii="Calibri" w:eastAsia="Calibri" w:hAnsi="Calibri" w:cs="Calibri"/>
            <w:color w:val="000000" w:themeColor="text1"/>
          </w:rPr>
          <w:t>. Players issue commands using a set of functions</w:t>
        </w:r>
      </w:ins>
      <w:ins w:id="1499" w:author="Alex Lorimer" w:date="2016-01-20T19:09:00Z">
        <w:r w:rsidR="00436A9C">
          <w:rPr>
            <w:rFonts w:ascii="Calibri" w:eastAsia="Calibri" w:hAnsi="Calibri" w:cs="Calibri"/>
            <w:color w:val="000000" w:themeColor="text1"/>
          </w:rPr>
          <w:t xml:space="preserve">. </w:t>
        </w:r>
      </w:ins>
      <w:ins w:id="1500" w:author="Alex Lorimer" w:date="2016-01-20T19:32:00Z">
        <w:r w:rsidR="0026295F">
          <w:rPr>
            <w:rFonts w:ascii="Calibri" w:eastAsia="Calibri" w:hAnsi="Calibri" w:cs="Calibri"/>
            <w:color w:val="000000" w:themeColor="text1"/>
          </w:rPr>
          <w:t>The commands are</w:t>
        </w:r>
      </w:ins>
      <w:ins w:id="1501" w:author="Alex Lorimer" w:date="2016-01-20T19:09:00Z">
        <w:r w:rsidR="00436A9C">
          <w:rPr>
            <w:rFonts w:ascii="Calibri" w:eastAsia="Calibri" w:hAnsi="Calibri" w:cs="Calibri"/>
            <w:color w:val="000000" w:themeColor="text1"/>
          </w:rPr>
          <w:t xml:space="preserve"> text based</w:t>
        </w:r>
      </w:ins>
      <w:ins w:id="1502" w:author="Alex Lorimer" w:date="2016-01-20T19:16:00Z">
        <w:r w:rsidR="00436A9C">
          <w:rPr>
            <w:rFonts w:ascii="Calibri" w:eastAsia="Calibri" w:hAnsi="Calibri" w:cs="Calibri"/>
            <w:color w:val="000000" w:themeColor="text1"/>
          </w:rPr>
          <w:t xml:space="preserve"> (</w:t>
        </w:r>
      </w:ins>
      <w:ins w:id="1503" w:author="Alex Lorimer" w:date="2016-01-20T19:09:00Z">
        <w:r w:rsidR="00436A9C">
          <w:rPr>
            <w:rFonts w:ascii="Calibri" w:eastAsia="Calibri" w:hAnsi="Calibri" w:cs="Calibri"/>
            <w:color w:val="000000" w:themeColor="text1"/>
          </w:rPr>
          <w:t>requiring exact synta</w:t>
        </w:r>
      </w:ins>
      <w:ins w:id="1504" w:author="Alex Lorimer" w:date="2016-01-20T19:10:00Z">
        <w:r w:rsidR="00436A9C">
          <w:rPr>
            <w:rFonts w:ascii="Calibri" w:eastAsia="Calibri" w:hAnsi="Calibri" w:cs="Calibri"/>
            <w:color w:val="000000" w:themeColor="text1"/>
          </w:rPr>
          <w:t>x</w:t>
        </w:r>
      </w:ins>
      <w:ins w:id="1505" w:author="Alex Lorimer" w:date="2016-01-20T19:27:00Z">
        <w:r w:rsidR="0069403F">
          <w:rPr>
            <w:rFonts w:ascii="Calibri" w:eastAsia="Calibri" w:hAnsi="Calibri" w:cs="Calibri"/>
            <w:color w:val="000000" w:themeColor="text1"/>
          </w:rPr>
          <w:t>)</w:t>
        </w:r>
      </w:ins>
      <w:ins w:id="1506" w:author="Alex Lorimer" w:date="2016-01-20T19:10:00Z">
        <w:r w:rsidR="00436A9C">
          <w:rPr>
            <w:rFonts w:ascii="Calibri" w:eastAsia="Calibri" w:hAnsi="Calibri" w:cs="Calibri"/>
            <w:color w:val="000000" w:themeColor="text1"/>
          </w:rPr>
          <w:t xml:space="preserve"> </w:t>
        </w:r>
      </w:ins>
      <w:ins w:id="1507" w:author="Alex Lorimer" w:date="2016-01-20T21:20:00Z">
        <w:r w:rsidR="0017250E">
          <w:rPr>
            <w:rFonts w:ascii="Calibri" w:eastAsia="Calibri" w:hAnsi="Calibri" w:cs="Calibri"/>
            <w:color w:val="000000" w:themeColor="text1"/>
          </w:rPr>
          <w:t>although</w:t>
        </w:r>
      </w:ins>
      <w:ins w:id="1508" w:author="Alex Lorimer" w:date="2016-01-20T19:10:00Z">
        <w:r w:rsidR="00436A9C">
          <w:rPr>
            <w:rFonts w:ascii="Calibri" w:eastAsia="Calibri" w:hAnsi="Calibri" w:cs="Calibri"/>
            <w:color w:val="000000" w:themeColor="text1"/>
          </w:rPr>
          <w:t xml:space="preserve"> the same </w:t>
        </w:r>
      </w:ins>
      <w:ins w:id="1509" w:author="Alex Lorimer" w:date="2016-01-20T19:32:00Z">
        <w:r w:rsidR="0026295F">
          <w:rPr>
            <w:rFonts w:ascii="Calibri" w:eastAsia="Calibri" w:hAnsi="Calibri" w:cs="Calibri"/>
            <w:color w:val="000000" w:themeColor="text1"/>
          </w:rPr>
          <w:t xml:space="preserve">sequential, </w:t>
        </w:r>
      </w:ins>
      <w:ins w:id="1510" w:author="Alex Lorimer" w:date="2016-01-20T19:10:00Z">
        <w:r w:rsidR="00F85BE8">
          <w:rPr>
            <w:rFonts w:ascii="Calibri" w:eastAsia="Calibri" w:hAnsi="Calibri" w:cs="Calibri"/>
            <w:color w:val="000000" w:themeColor="text1"/>
          </w:rPr>
          <w:t>command by command</w:t>
        </w:r>
      </w:ins>
      <w:ins w:id="1511" w:author="Alex Lorimer" w:date="2016-01-21T08:45:00Z">
        <w:r w:rsidR="00F85BE8">
          <w:rPr>
            <w:rFonts w:ascii="Calibri" w:eastAsia="Calibri" w:hAnsi="Calibri" w:cs="Calibri"/>
            <w:color w:val="000000" w:themeColor="text1"/>
          </w:rPr>
          <w:t xml:space="preserve">, </w:t>
        </w:r>
      </w:ins>
      <w:ins w:id="1512" w:author="Alex Lorimer" w:date="2016-01-20T21:20:00Z">
        <w:r w:rsidR="00F85BE8">
          <w:rPr>
            <w:rFonts w:ascii="Calibri" w:eastAsia="Calibri" w:hAnsi="Calibri" w:cs="Calibri"/>
            <w:color w:val="000000" w:themeColor="text1"/>
          </w:rPr>
          <w:t>move by move</w:t>
        </w:r>
      </w:ins>
      <w:ins w:id="1513" w:author="Alex Lorimer" w:date="2016-01-21T08:45:00Z">
        <w:r w:rsidR="00F85BE8">
          <w:rPr>
            <w:rFonts w:ascii="Calibri" w:eastAsia="Calibri" w:hAnsi="Calibri" w:cs="Calibri"/>
            <w:color w:val="000000" w:themeColor="text1"/>
          </w:rPr>
          <w:t xml:space="preserve"> </w:t>
        </w:r>
      </w:ins>
      <w:ins w:id="1514" w:author="Alex Lorimer" w:date="2016-01-20T19:10:00Z">
        <w:r w:rsidR="00436A9C">
          <w:rPr>
            <w:rFonts w:ascii="Calibri" w:eastAsia="Calibri" w:hAnsi="Calibri" w:cs="Calibri"/>
            <w:color w:val="000000" w:themeColor="text1"/>
          </w:rPr>
          <w:t>approach of the previous games is use</w:t>
        </w:r>
      </w:ins>
      <w:ins w:id="1515" w:author="Alex Lorimer" w:date="2016-01-20T19:11:00Z">
        <w:r w:rsidR="00436A9C">
          <w:rPr>
            <w:rFonts w:ascii="Calibri" w:eastAsia="Calibri" w:hAnsi="Calibri" w:cs="Calibri"/>
            <w:color w:val="000000" w:themeColor="text1"/>
          </w:rPr>
          <w:t>d</w:t>
        </w:r>
      </w:ins>
      <w:ins w:id="1516" w:author="Alex Lorimer" w:date="2016-01-20T19:16:00Z">
        <w:r w:rsidR="00436A9C">
          <w:rPr>
            <w:rFonts w:ascii="Calibri" w:eastAsia="Calibri" w:hAnsi="Calibri" w:cs="Calibri"/>
            <w:color w:val="000000" w:themeColor="text1"/>
          </w:rPr>
          <w:t>,</w:t>
        </w:r>
      </w:ins>
      <w:ins w:id="1517" w:author="Alex Lorimer" w:date="2016-01-20T19:17:00Z">
        <w:r w:rsidR="00436A9C">
          <w:rPr>
            <w:rFonts w:ascii="Calibri" w:eastAsia="Calibri" w:hAnsi="Calibri" w:cs="Calibri"/>
            <w:color w:val="000000" w:themeColor="text1"/>
          </w:rPr>
          <w:t xml:space="preserve"> with</w:t>
        </w:r>
      </w:ins>
      <w:ins w:id="1518" w:author="Alex Lorimer" w:date="2016-01-20T19:33:00Z">
        <w:r w:rsidR="0026295F">
          <w:rPr>
            <w:rFonts w:ascii="Calibri" w:eastAsia="Calibri" w:hAnsi="Calibri" w:cs="Calibri"/>
            <w:color w:val="000000" w:themeColor="text1"/>
          </w:rPr>
          <w:t xml:space="preserve"> </w:t>
        </w:r>
      </w:ins>
      <w:ins w:id="1519" w:author="Alex Lorimer" w:date="2016-01-20T19:17:00Z">
        <w:r w:rsidR="00436A9C">
          <w:rPr>
            <w:rFonts w:ascii="Calibri" w:eastAsia="Calibri" w:hAnsi="Calibri" w:cs="Calibri"/>
            <w:color w:val="000000" w:themeColor="text1"/>
          </w:rPr>
          <w:t>instructions</w:t>
        </w:r>
      </w:ins>
      <w:ins w:id="1520" w:author="Alex Lorimer" w:date="2016-01-20T19:16:00Z">
        <w:r w:rsidR="00436A9C">
          <w:rPr>
            <w:rFonts w:ascii="Calibri" w:eastAsia="Calibri" w:hAnsi="Calibri" w:cs="Calibri"/>
            <w:color w:val="000000" w:themeColor="text1"/>
          </w:rPr>
          <w:t xml:space="preserve"> </w:t>
        </w:r>
      </w:ins>
      <w:ins w:id="1521" w:author="Alex Lorimer" w:date="2016-01-20T19:33:00Z">
        <w:r w:rsidR="0026295F">
          <w:rPr>
            <w:rFonts w:ascii="Calibri" w:eastAsia="Calibri" w:hAnsi="Calibri" w:cs="Calibri"/>
            <w:color w:val="000000" w:themeColor="text1"/>
          </w:rPr>
          <w:t>tailored to a relatively static context</w:t>
        </w:r>
      </w:ins>
      <w:ins w:id="1522" w:author="Alex Lorimer" w:date="2016-01-20T19:11:00Z">
        <w:r w:rsidR="0021657A">
          <w:rPr>
            <w:rFonts w:ascii="Calibri" w:eastAsia="Calibri" w:hAnsi="Calibri" w:cs="Calibri"/>
            <w:color w:val="000000" w:themeColor="text1"/>
          </w:rPr>
          <w:t>.</w:t>
        </w:r>
      </w:ins>
    </w:p>
    <w:p w14:paraId="4B244E9B" w14:textId="128DE5A4" w:rsidR="00B10350" w:rsidRPr="002F0D62" w:rsidRDefault="00436A9C">
      <w:pPr>
        <w:jc w:val="both"/>
        <w:rPr>
          <w:ins w:id="1523" w:author="Alex Lorimer" w:date="2016-01-21T08:05:00Z"/>
          <w:rFonts w:ascii="Calibri" w:eastAsia="Calibri" w:hAnsi="Calibri" w:cs="Calibri"/>
          <w:color w:val="000000" w:themeColor="text1"/>
          <w:rPrChange w:id="1524" w:author="Alex Lorimer" w:date="2016-01-21T10:21:00Z">
            <w:rPr>
              <w:ins w:id="1525" w:author="Alex Lorimer" w:date="2016-01-21T08:05:00Z"/>
              <w:rFonts w:ascii="Calibri" w:eastAsia="Calibri" w:hAnsi="Calibri" w:cs="Calibri"/>
              <w:color w:val="000000" w:themeColor="text1"/>
            </w:rPr>
          </w:rPrChange>
        </w:rPr>
        <w:pPrChange w:id="1526" w:author="Alex Lorimer" w:date="2016-01-20T16:33:00Z">
          <w:pPr>
            <w:pStyle w:val="Heading1"/>
            <w:ind w:firstLine="720"/>
          </w:pPr>
        </w:pPrChange>
      </w:pPr>
      <w:ins w:id="1527" w:author="Alex Lorimer" w:date="2016-01-20T19:15:00Z">
        <w:r>
          <w:rPr>
            <w:rFonts w:ascii="Calibri" w:eastAsia="Calibri" w:hAnsi="Calibri" w:cs="Calibri"/>
            <w:color w:val="000000" w:themeColor="text1"/>
          </w:rPr>
          <w:t>T</w:t>
        </w:r>
      </w:ins>
      <w:ins w:id="1528" w:author="Alex Lorimer" w:date="2016-01-20T19:10:00Z">
        <w:r>
          <w:rPr>
            <w:rFonts w:ascii="Calibri" w:eastAsia="Calibri" w:hAnsi="Calibri" w:cs="Calibri"/>
            <w:color w:val="000000" w:themeColor="text1"/>
          </w:rPr>
          <w:t>he</w:t>
        </w:r>
      </w:ins>
      <w:ins w:id="1529" w:author="Alex Lorimer" w:date="2016-01-21T05:25:00Z">
        <w:r w:rsidR="00170724">
          <w:rPr>
            <w:rFonts w:ascii="Calibri" w:eastAsia="Calibri" w:hAnsi="Calibri" w:cs="Calibri"/>
            <w:color w:val="000000" w:themeColor="text1"/>
          </w:rPr>
          <w:t>se</w:t>
        </w:r>
      </w:ins>
      <w:ins w:id="1530" w:author="Alex Lorimer" w:date="2016-01-20T19:10:00Z">
        <w:r>
          <w:rPr>
            <w:rFonts w:ascii="Calibri" w:eastAsia="Calibri" w:hAnsi="Calibri" w:cs="Calibri"/>
            <w:color w:val="000000" w:themeColor="text1"/>
          </w:rPr>
          <w:t xml:space="preserve"> system</w:t>
        </w:r>
      </w:ins>
      <w:ins w:id="1531" w:author="Alex Lorimer" w:date="2016-01-21T05:25:00Z">
        <w:r w:rsidR="00170724">
          <w:rPr>
            <w:rFonts w:ascii="Calibri" w:eastAsia="Calibri" w:hAnsi="Calibri" w:cs="Calibri"/>
            <w:color w:val="000000" w:themeColor="text1"/>
          </w:rPr>
          <w:t>s</w:t>
        </w:r>
      </w:ins>
      <w:ins w:id="1532" w:author="Alex Lorimer" w:date="2016-01-20T18:41:00Z">
        <w:r w:rsidR="00170724">
          <w:rPr>
            <w:rFonts w:ascii="Calibri" w:eastAsia="Calibri" w:hAnsi="Calibri" w:cs="Calibri"/>
            <w:color w:val="000000" w:themeColor="text1"/>
          </w:rPr>
          <w:t xml:space="preserve"> appear</w:t>
        </w:r>
        <w:r w:rsidR="00865FC2">
          <w:rPr>
            <w:rFonts w:ascii="Calibri" w:eastAsia="Calibri" w:hAnsi="Calibri" w:cs="Calibri"/>
            <w:color w:val="000000" w:themeColor="text1"/>
          </w:rPr>
          <w:t xml:space="preserve"> to leave little room for </w:t>
        </w:r>
      </w:ins>
      <w:ins w:id="1533" w:author="Alex Lorimer" w:date="2016-01-20T19:17:00Z">
        <w:r>
          <w:rPr>
            <w:rFonts w:ascii="Calibri" w:eastAsia="Calibri" w:hAnsi="Calibri" w:cs="Calibri"/>
            <w:color w:val="000000" w:themeColor="text1"/>
          </w:rPr>
          <w:t xml:space="preserve">programming </w:t>
        </w:r>
      </w:ins>
      <w:ins w:id="1534" w:author="Alex Lorimer" w:date="2016-01-20T18:41:00Z">
        <w:r w:rsidR="00681731">
          <w:rPr>
            <w:rFonts w:ascii="Calibri" w:eastAsia="Calibri" w:hAnsi="Calibri" w:cs="Calibri"/>
            <w:color w:val="000000" w:themeColor="text1"/>
          </w:rPr>
          <w:t>condition</w:t>
        </w:r>
      </w:ins>
      <w:ins w:id="1535" w:author="Alex Lorimer" w:date="2016-01-20T18:44:00Z">
        <w:r w:rsidR="00681731">
          <w:rPr>
            <w:rFonts w:ascii="Calibri" w:eastAsia="Calibri" w:hAnsi="Calibri" w:cs="Calibri"/>
            <w:color w:val="000000" w:themeColor="text1"/>
          </w:rPr>
          <w:t>-</w:t>
        </w:r>
      </w:ins>
      <w:ins w:id="1536" w:author="Alex Lorimer" w:date="2016-01-20T18:42:00Z">
        <w:r w:rsidR="00865FC2">
          <w:rPr>
            <w:rFonts w:ascii="Calibri" w:eastAsia="Calibri" w:hAnsi="Calibri" w:cs="Calibri"/>
            <w:color w:val="000000" w:themeColor="text1"/>
          </w:rPr>
          <w:t>based</w:t>
        </w:r>
      </w:ins>
      <w:ins w:id="1537" w:author="Alex Lorimer" w:date="2016-01-20T18:41:00Z">
        <w:r w:rsidR="00865FC2">
          <w:rPr>
            <w:rFonts w:ascii="Calibri" w:eastAsia="Calibri" w:hAnsi="Calibri" w:cs="Calibri"/>
            <w:color w:val="000000" w:themeColor="text1"/>
          </w:rPr>
          <w:t xml:space="preserve"> autonomy</w:t>
        </w:r>
      </w:ins>
      <w:ins w:id="1538" w:author="Alex Lorimer" w:date="2016-01-20T19:39:00Z">
        <w:r w:rsidR="0026295F">
          <w:rPr>
            <w:rFonts w:ascii="Calibri" w:eastAsia="Calibri" w:hAnsi="Calibri" w:cs="Calibri"/>
            <w:color w:val="000000" w:themeColor="text1"/>
          </w:rPr>
          <w:t xml:space="preserve"> (</w:t>
        </w:r>
      </w:ins>
      <w:ins w:id="1539" w:author="Alex Lorimer" w:date="2016-01-20T19:34:00Z">
        <w:r w:rsidR="0026295F">
          <w:rPr>
            <w:rFonts w:ascii="Calibri" w:eastAsia="Calibri" w:hAnsi="Calibri" w:cs="Calibri"/>
            <w:color w:val="000000" w:themeColor="text1"/>
          </w:rPr>
          <w:t xml:space="preserve">to deal </w:t>
        </w:r>
      </w:ins>
      <w:ins w:id="1540" w:author="Alex Lorimer" w:date="2016-01-20T19:39:00Z">
        <w:r w:rsidR="0026295F">
          <w:rPr>
            <w:rFonts w:ascii="Calibri" w:eastAsia="Calibri" w:hAnsi="Calibri" w:cs="Calibri"/>
            <w:color w:val="000000" w:themeColor="text1"/>
          </w:rPr>
          <w:t xml:space="preserve">effectively </w:t>
        </w:r>
      </w:ins>
      <w:ins w:id="1541" w:author="Alex Lorimer" w:date="2016-01-20T19:34:00Z">
        <w:r w:rsidR="0026295F">
          <w:rPr>
            <w:rFonts w:ascii="Calibri" w:eastAsia="Calibri" w:hAnsi="Calibri" w:cs="Calibri"/>
            <w:color w:val="000000" w:themeColor="text1"/>
          </w:rPr>
          <w:t>with changing contexts</w:t>
        </w:r>
      </w:ins>
      <w:ins w:id="1542" w:author="Alex Lorimer" w:date="2016-01-21T05:52:00Z">
        <w:r w:rsidR="00586740">
          <w:rPr>
            <w:rFonts w:ascii="Calibri" w:eastAsia="Calibri" w:hAnsi="Calibri" w:cs="Calibri"/>
            <w:color w:val="000000" w:themeColor="text1"/>
          </w:rPr>
          <w:t xml:space="preserve"> in the game</w:t>
        </w:r>
      </w:ins>
      <w:ins w:id="1543" w:author="Alex Lorimer" w:date="2016-01-20T19:39:00Z">
        <w:r w:rsidR="0026295F">
          <w:rPr>
            <w:rFonts w:ascii="Calibri" w:eastAsia="Calibri" w:hAnsi="Calibri" w:cs="Calibri"/>
            <w:color w:val="000000" w:themeColor="text1"/>
          </w:rPr>
          <w:t>)</w:t>
        </w:r>
      </w:ins>
      <w:ins w:id="1544" w:author="Alex Lorimer" w:date="2016-01-20T19:34:00Z">
        <w:r w:rsidR="0026295F">
          <w:rPr>
            <w:rFonts w:ascii="Calibri" w:eastAsia="Calibri" w:hAnsi="Calibri" w:cs="Calibri"/>
            <w:color w:val="000000" w:themeColor="text1"/>
          </w:rPr>
          <w:t>.</w:t>
        </w:r>
      </w:ins>
      <w:ins w:id="1545" w:author="Alex Lorimer" w:date="2016-01-21T06:47:00Z">
        <w:r w:rsidR="003A57E3">
          <w:rPr>
            <w:rFonts w:ascii="Calibri" w:eastAsia="Calibri" w:hAnsi="Calibri" w:cs="Calibri"/>
            <w:color w:val="000000" w:themeColor="text1"/>
          </w:rPr>
          <w:t xml:space="preserve"> This is intended to be a key feature in our game, </w:t>
        </w:r>
      </w:ins>
      <w:ins w:id="1546" w:author="Alex Lorimer" w:date="2016-01-21T06:50:00Z">
        <w:r w:rsidR="003A57E3">
          <w:rPr>
            <w:rFonts w:ascii="Calibri" w:eastAsia="Calibri" w:hAnsi="Calibri" w:cs="Calibri"/>
            <w:color w:val="000000" w:themeColor="text1"/>
          </w:rPr>
          <w:t xml:space="preserve">although it will </w:t>
        </w:r>
      </w:ins>
      <w:ins w:id="1547" w:author="Alex Lorimer" w:date="2016-01-21T06:48:00Z">
        <w:r w:rsidR="003A57E3">
          <w:rPr>
            <w:rFonts w:ascii="Calibri" w:eastAsia="Calibri" w:hAnsi="Calibri" w:cs="Calibri"/>
            <w:color w:val="000000" w:themeColor="text1"/>
          </w:rPr>
          <w:t>requir</w:t>
        </w:r>
      </w:ins>
      <w:ins w:id="1548" w:author="Alex Lorimer" w:date="2016-01-21T06:50:00Z">
        <w:r w:rsidR="003A57E3">
          <w:rPr>
            <w:rFonts w:ascii="Calibri" w:eastAsia="Calibri" w:hAnsi="Calibri" w:cs="Calibri"/>
            <w:color w:val="000000" w:themeColor="text1"/>
          </w:rPr>
          <w:t>e</w:t>
        </w:r>
      </w:ins>
      <w:ins w:id="1549" w:author="Alex Lorimer" w:date="2016-01-21T06:47:00Z">
        <w:r w:rsidR="003A57E3">
          <w:rPr>
            <w:rFonts w:ascii="Calibri" w:eastAsia="Calibri" w:hAnsi="Calibri" w:cs="Calibri"/>
            <w:color w:val="000000" w:themeColor="text1"/>
          </w:rPr>
          <w:t xml:space="preserve"> </w:t>
        </w:r>
      </w:ins>
      <w:ins w:id="1550" w:author="Alex Lorimer" w:date="2016-01-21T06:48:00Z">
        <w:r w:rsidR="003A57E3">
          <w:rPr>
            <w:rFonts w:ascii="Calibri" w:eastAsia="Calibri" w:hAnsi="Calibri" w:cs="Calibri"/>
            <w:color w:val="000000" w:themeColor="text1"/>
          </w:rPr>
          <w:t xml:space="preserve">a </w:t>
        </w:r>
      </w:ins>
      <w:ins w:id="1551" w:author="Alex Lorimer" w:date="2016-01-21T06:51:00Z">
        <w:r w:rsidR="003A57E3">
          <w:rPr>
            <w:rFonts w:ascii="Calibri" w:eastAsia="Calibri" w:hAnsi="Calibri" w:cs="Calibri"/>
            <w:color w:val="000000" w:themeColor="text1"/>
          </w:rPr>
          <w:t>well-designed</w:t>
        </w:r>
      </w:ins>
      <w:ins w:id="1552" w:author="Alex Lorimer" w:date="2016-01-21T06:48:00Z">
        <w:r w:rsidR="003A57E3">
          <w:rPr>
            <w:rFonts w:ascii="Calibri" w:eastAsia="Calibri" w:hAnsi="Calibri" w:cs="Calibri"/>
            <w:color w:val="000000" w:themeColor="text1"/>
          </w:rPr>
          <w:t xml:space="preserve"> algorithm editor/visuali</w:t>
        </w:r>
      </w:ins>
      <w:ins w:id="1553" w:author="Alex Lorimer" w:date="2016-01-21T06:49:00Z">
        <w:r w:rsidR="003A57E3">
          <w:rPr>
            <w:rFonts w:ascii="Calibri" w:eastAsia="Calibri" w:hAnsi="Calibri" w:cs="Calibri"/>
            <w:color w:val="000000" w:themeColor="text1"/>
          </w:rPr>
          <w:t>s</w:t>
        </w:r>
      </w:ins>
      <w:ins w:id="1554" w:author="Alex Lorimer" w:date="2016-01-21T06:48:00Z">
        <w:r w:rsidR="003A57E3">
          <w:rPr>
            <w:rFonts w:ascii="Calibri" w:eastAsia="Calibri" w:hAnsi="Calibri" w:cs="Calibri"/>
            <w:color w:val="000000" w:themeColor="text1"/>
          </w:rPr>
          <w:t>er, as mentioned in the previous section.</w:t>
        </w:r>
      </w:ins>
    </w:p>
    <w:p w14:paraId="011AED66" w14:textId="77777777" w:rsidR="00A502D5" w:rsidRPr="003A57E3" w:rsidRDefault="00A502D5">
      <w:pPr>
        <w:jc w:val="both"/>
        <w:rPr>
          <w:ins w:id="1555" w:author="Alex Lorimer" w:date="2016-01-20T17:08:00Z"/>
          <w:rFonts w:ascii="Calibri" w:eastAsia="Calibri" w:hAnsi="Calibri" w:cs="Calibri"/>
          <w:color w:val="000000" w:themeColor="text1"/>
          <w:rPrChange w:id="1556" w:author="Alex Lorimer" w:date="2016-01-21T06:51:00Z">
            <w:rPr>
              <w:ins w:id="1557" w:author="Alex Lorimer" w:date="2016-01-20T17:08:00Z"/>
              <w:rFonts w:ascii="Calibri" w:eastAsia="Calibri" w:hAnsi="Calibri" w:cs="Calibri"/>
              <w:color w:val="9F6200" w:themeColor="text2" w:themeTint="BF"/>
            </w:rPr>
          </w:rPrChange>
        </w:rPr>
        <w:pPrChange w:id="1558" w:author="Alex Lorimer" w:date="2016-01-20T16:33:00Z">
          <w:pPr>
            <w:pStyle w:val="Heading1"/>
            <w:ind w:firstLine="720"/>
          </w:pPr>
        </w:pPrChange>
      </w:pPr>
    </w:p>
    <w:p w14:paraId="6B7FEC02" w14:textId="0624932C" w:rsidR="00507D1A" w:rsidRDefault="00126BE0">
      <w:pPr>
        <w:jc w:val="both"/>
        <w:rPr>
          <w:ins w:id="1559" w:author="Alex Lorimer" w:date="2016-01-21T06:51:00Z"/>
          <w:rFonts w:ascii="Calibri" w:eastAsia="Calibri" w:hAnsi="Calibri" w:cs="Calibri"/>
          <w:color w:val="9F6200" w:themeColor="text2" w:themeTint="BF"/>
        </w:rPr>
        <w:pPrChange w:id="1560" w:author="Alex Lorimer" w:date="2016-01-20T16:33:00Z">
          <w:pPr>
            <w:pStyle w:val="Heading1"/>
            <w:ind w:firstLine="720"/>
          </w:pPr>
        </w:pPrChange>
      </w:pPr>
      <w:ins w:id="1561" w:author="Alex Lorimer" w:date="2016-01-20T16:48:00Z">
        <w:r>
          <w:rPr>
            <w:rFonts w:ascii="Calibri" w:eastAsia="Calibri" w:hAnsi="Calibri" w:cs="Calibri"/>
            <w:color w:val="9F6200" w:themeColor="text2" w:themeTint="BF"/>
          </w:rPr>
          <w:tab/>
        </w:r>
        <w:r w:rsidR="003B69C2">
          <w:rPr>
            <w:rFonts w:ascii="Calibri" w:eastAsia="Calibri" w:hAnsi="Calibri" w:cs="Calibri"/>
            <w:color w:val="9F6200" w:themeColor="text2" w:themeTint="BF"/>
          </w:rPr>
          <w:tab/>
          <w:t xml:space="preserve">Swarm </w:t>
        </w:r>
      </w:ins>
      <w:ins w:id="1562" w:author="Alex Lorimer" w:date="2016-01-20T20:27:00Z">
        <w:r w:rsidR="009D5666">
          <w:rPr>
            <w:rFonts w:ascii="Calibri" w:eastAsia="Calibri" w:hAnsi="Calibri" w:cs="Calibri"/>
            <w:color w:val="9F6200" w:themeColor="text2" w:themeTint="BF"/>
          </w:rPr>
          <w:t>Manipulation</w:t>
        </w:r>
      </w:ins>
      <w:ins w:id="1563" w:author="Alex Lorimer" w:date="2016-01-20T16:48:00Z">
        <w:r>
          <w:rPr>
            <w:rFonts w:ascii="Calibri" w:eastAsia="Calibri" w:hAnsi="Calibri" w:cs="Calibri"/>
            <w:color w:val="9F6200" w:themeColor="text2" w:themeTint="BF"/>
          </w:rPr>
          <w:t xml:space="preserve"> 2.3.2</w:t>
        </w:r>
      </w:ins>
      <w:ins w:id="1564" w:author="Alex Lorimer" w:date="2016-01-20T16:49:00Z">
        <w:r>
          <w:rPr>
            <w:rFonts w:ascii="Calibri" w:eastAsia="Calibri" w:hAnsi="Calibri" w:cs="Calibri"/>
            <w:color w:val="9F6200" w:themeColor="text2" w:themeTint="BF"/>
          </w:rPr>
          <w:t>c</w:t>
        </w:r>
      </w:ins>
    </w:p>
    <w:p w14:paraId="002C1CE6" w14:textId="34F1A726" w:rsidR="00C43708" w:rsidRDefault="003A57E3">
      <w:pPr>
        <w:jc w:val="both"/>
        <w:rPr>
          <w:ins w:id="1565" w:author="Alex Lorimer" w:date="2016-01-21T07:57:00Z"/>
          <w:rFonts w:ascii="Calibri" w:eastAsia="Calibri" w:hAnsi="Calibri" w:cs="Calibri"/>
          <w:color w:val="000000" w:themeColor="text1"/>
        </w:rPr>
        <w:pPrChange w:id="1566" w:author="Alex Lorimer" w:date="2016-01-20T16:33:00Z">
          <w:pPr>
            <w:pStyle w:val="Heading1"/>
            <w:ind w:firstLine="720"/>
          </w:pPr>
        </w:pPrChange>
      </w:pPr>
      <w:ins w:id="1567" w:author="Alex Lorimer" w:date="2016-01-21T06:51:00Z">
        <w:r w:rsidRPr="003A57E3">
          <w:rPr>
            <w:rFonts w:ascii="Calibri" w:eastAsia="Calibri" w:hAnsi="Calibri" w:cs="Calibri"/>
            <w:color w:val="000000" w:themeColor="text1"/>
            <w:rPrChange w:id="1568" w:author="Alex Lorimer" w:date="2016-01-21T06:51:00Z">
              <w:rPr>
                <w:rFonts w:ascii="Calibri" w:eastAsia="Calibri" w:hAnsi="Calibri" w:cs="Calibri"/>
                <w:b w:val="0"/>
                <w:bCs w:val="0"/>
                <w:color w:val="9F6200" w:themeColor="text2" w:themeTint="BF"/>
              </w:rPr>
            </w:rPrChange>
          </w:rPr>
          <w:t>Aside</w:t>
        </w:r>
        <w:r>
          <w:rPr>
            <w:rFonts w:ascii="Calibri" w:eastAsia="Calibri" w:hAnsi="Calibri" w:cs="Calibri"/>
            <w:color w:val="000000" w:themeColor="text1"/>
          </w:rPr>
          <w:t xml:space="preserve"> from the educational </w:t>
        </w:r>
      </w:ins>
      <w:ins w:id="1569" w:author="Alex Lorimer" w:date="2016-01-21T07:26:00Z">
        <w:r w:rsidR="00EA3F1F">
          <w:rPr>
            <w:rFonts w:ascii="Calibri" w:eastAsia="Calibri" w:hAnsi="Calibri" w:cs="Calibri"/>
            <w:color w:val="000000" w:themeColor="text1"/>
          </w:rPr>
          <w:t>focus</w:t>
        </w:r>
      </w:ins>
      <w:ins w:id="1570" w:author="Alex Lorimer" w:date="2016-01-21T06:51:00Z">
        <w:r w:rsidR="00EA3F1F">
          <w:rPr>
            <w:rFonts w:ascii="Calibri" w:eastAsia="Calibri" w:hAnsi="Calibri" w:cs="Calibri"/>
            <w:color w:val="000000" w:themeColor="text1"/>
          </w:rPr>
          <w:t xml:space="preserve"> of our game, a</w:t>
        </w:r>
      </w:ins>
      <w:ins w:id="1571" w:author="Alex Lorimer" w:date="2016-01-21T07:44:00Z">
        <w:r w:rsidR="0002792C">
          <w:rPr>
            <w:rFonts w:ascii="Calibri" w:eastAsia="Calibri" w:hAnsi="Calibri" w:cs="Calibri"/>
            <w:color w:val="000000" w:themeColor="text1"/>
          </w:rPr>
          <w:t xml:space="preserve"> primary feature will be the ability to design and manipulate the behaviour of a swarm.</w:t>
        </w:r>
      </w:ins>
      <w:ins w:id="1572" w:author="Alex Lorimer" w:date="2016-01-21T07:26:00Z">
        <w:r w:rsidR="00EA3F1F">
          <w:rPr>
            <w:rFonts w:ascii="Calibri" w:eastAsia="Calibri" w:hAnsi="Calibri" w:cs="Calibri"/>
            <w:color w:val="000000" w:themeColor="text1"/>
          </w:rPr>
          <w:t xml:space="preserve"> </w:t>
        </w:r>
      </w:ins>
      <w:ins w:id="1573" w:author="Alex Lorimer" w:date="2016-01-20T20:10:00Z">
        <w:r w:rsidR="003B69C2">
          <w:rPr>
            <w:rFonts w:ascii="Calibri" w:eastAsia="Calibri" w:hAnsi="Calibri" w:cs="Calibri"/>
            <w:color w:val="000000" w:themeColor="text1"/>
          </w:rPr>
          <w:t xml:space="preserve">There are </w:t>
        </w:r>
      </w:ins>
      <w:ins w:id="1574" w:author="Alex Lorimer" w:date="2016-01-21T07:27:00Z">
        <w:r w:rsidR="00EA3F1F">
          <w:rPr>
            <w:rFonts w:ascii="Calibri" w:eastAsia="Calibri" w:hAnsi="Calibri" w:cs="Calibri"/>
            <w:color w:val="000000" w:themeColor="text1"/>
          </w:rPr>
          <w:t>a few</w:t>
        </w:r>
      </w:ins>
      <w:ins w:id="1575" w:author="Alex Lorimer" w:date="2016-01-20T20:10:00Z">
        <w:r w:rsidR="003B69C2">
          <w:rPr>
            <w:rFonts w:ascii="Calibri" w:eastAsia="Calibri" w:hAnsi="Calibri" w:cs="Calibri"/>
            <w:color w:val="000000" w:themeColor="text1"/>
          </w:rPr>
          <w:t xml:space="preserve"> freely available games </w:t>
        </w:r>
      </w:ins>
      <w:ins w:id="1576" w:author="Alex Lorimer" w:date="2016-01-20T20:22:00Z">
        <w:r w:rsidR="00F1747B">
          <w:rPr>
            <w:rFonts w:ascii="Calibri" w:eastAsia="Calibri" w:hAnsi="Calibri" w:cs="Calibri"/>
            <w:color w:val="000000" w:themeColor="text1"/>
          </w:rPr>
          <w:t xml:space="preserve">on the market </w:t>
        </w:r>
      </w:ins>
      <w:ins w:id="1577" w:author="Alex Lorimer" w:date="2016-01-20T20:10:00Z">
        <w:r w:rsidR="003B69C2">
          <w:rPr>
            <w:rFonts w:ascii="Calibri" w:eastAsia="Calibri" w:hAnsi="Calibri" w:cs="Calibri"/>
            <w:color w:val="000000" w:themeColor="text1"/>
          </w:rPr>
          <w:t>that allow players to manipulate swarm behaviour</w:t>
        </w:r>
      </w:ins>
      <w:ins w:id="1578" w:author="Alex Lorimer" w:date="2016-01-21T07:44:00Z">
        <w:r w:rsidR="0002792C">
          <w:rPr>
            <w:rFonts w:ascii="Calibri" w:eastAsia="Calibri" w:hAnsi="Calibri" w:cs="Calibri"/>
            <w:color w:val="000000" w:themeColor="text1"/>
          </w:rPr>
          <w:t>,</w:t>
        </w:r>
      </w:ins>
      <w:ins w:id="1579" w:author="Alex Lorimer" w:date="2016-01-20T20:10:00Z">
        <w:r w:rsidR="003B69C2">
          <w:rPr>
            <w:rFonts w:ascii="Calibri" w:eastAsia="Calibri" w:hAnsi="Calibri" w:cs="Calibri"/>
            <w:color w:val="000000" w:themeColor="text1"/>
          </w:rPr>
          <w:t xml:space="preserve"> in order to achieve certain goals.</w:t>
        </w:r>
      </w:ins>
      <w:ins w:id="1580" w:author="Alex Lorimer" w:date="2016-01-21T07:55:00Z">
        <w:r w:rsidR="00C43708">
          <w:rPr>
            <w:rFonts w:ascii="Calibri" w:eastAsia="Calibri" w:hAnsi="Calibri" w:cs="Calibri"/>
            <w:color w:val="000000" w:themeColor="text1"/>
          </w:rPr>
          <w:t xml:space="preserve"> </w:t>
        </w:r>
      </w:ins>
      <w:ins w:id="1581" w:author="Alex Lorimer" w:date="2016-01-20T20:00:00Z">
        <w:r w:rsidR="00334704" w:rsidRPr="003B69C2">
          <w:rPr>
            <w:rFonts w:ascii="Calibri" w:eastAsia="Calibri" w:hAnsi="Calibri" w:cs="Calibri"/>
            <w:color w:val="000000" w:themeColor="text1"/>
            <w:rPrChange w:id="1582" w:author="Alex Lorimer" w:date="2016-01-20T20:10:00Z">
              <w:rPr>
                <w:rFonts w:ascii="Calibri" w:eastAsia="Calibri" w:hAnsi="Calibri" w:cs="Calibri"/>
                <w:b w:val="0"/>
                <w:bCs w:val="0"/>
                <w:color w:val="9F6200" w:themeColor="text2" w:themeTint="BF"/>
              </w:rPr>
            </w:rPrChange>
          </w:rPr>
          <w:t>Swarm</w:t>
        </w:r>
      </w:ins>
      <w:ins w:id="1583" w:author="Alex Lorimer" w:date="2016-01-20T20:12:00Z">
        <w:r w:rsidR="003B69C2">
          <w:rPr>
            <w:rFonts w:ascii="Calibri" w:eastAsia="Calibri" w:hAnsi="Calibri" w:cs="Calibri"/>
            <w:color w:val="000000" w:themeColor="text1"/>
          </w:rPr>
          <w:t xml:space="preserve"> </w:t>
        </w:r>
      </w:ins>
      <w:ins w:id="1584" w:author="Alex Lorimer" w:date="2016-01-20T20:00:00Z">
        <w:r w:rsidR="00334704" w:rsidRPr="003B69C2">
          <w:rPr>
            <w:rFonts w:ascii="Calibri" w:eastAsia="Calibri" w:hAnsi="Calibri" w:cs="Calibri"/>
            <w:color w:val="000000" w:themeColor="text1"/>
            <w:rPrChange w:id="1585" w:author="Alex Lorimer" w:date="2016-01-20T20:10:00Z">
              <w:rPr>
                <w:rFonts w:ascii="Calibri" w:eastAsia="Calibri" w:hAnsi="Calibri" w:cs="Calibri"/>
                <w:b w:val="0"/>
                <w:bCs w:val="0"/>
                <w:color w:val="9F6200" w:themeColor="text2" w:themeTint="BF"/>
              </w:rPr>
            </w:rPrChange>
          </w:rPr>
          <w:t>Control</w:t>
        </w:r>
      </w:ins>
      <w:ins w:id="1586" w:author="Alex Lorimer" w:date="2016-01-20T20:12:00Z">
        <w:r w:rsidR="003B69C2">
          <w:rPr>
            <w:rFonts w:ascii="Calibri" w:eastAsia="Calibri" w:hAnsi="Calibri" w:cs="Calibri"/>
            <w:color w:val="000000" w:themeColor="text1"/>
          </w:rPr>
          <w:t xml:space="preserve"> (</w:t>
        </w:r>
      </w:ins>
      <w:ins w:id="1587" w:author="Alex Lorimer" w:date="2016-01-21T08:31:00Z">
        <w:r w:rsidR="00191BD7">
          <w:rPr>
            <w:rFonts w:ascii="Calibri" w:eastAsia="Calibri" w:hAnsi="Calibri" w:cs="Calibri"/>
            <w:color w:val="000000" w:themeColor="text1"/>
          </w:rPr>
          <w:t xml:space="preserve">2012, </w:t>
        </w:r>
      </w:ins>
      <w:ins w:id="1588" w:author="Alex Lorimer" w:date="2016-01-20T20:12:00Z">
        <w:r w:rsidR="003B69C2">
          <w:rPr>
            <w:rFonts w:ascii="Calibri" w:eastAsia="Calibri" w:hAnsi="Calibri" w:cs="Calibri"/>
            <w:color w:val="000000" w:themeColor="text1"/>
          </w:rPr>
          <w:t>by Armour Games)</w:t>
        </w:r>
      </w:ins>
      <w:ins w:id="1589" w:author="Alex Lorimer" w:date="2016-01-20T20:24:00Z">
        <w:r w:rsidR="009D5666">
          <w:rPr>
            <w:rStyle w:val="FootnoteReference"/>
            <w:rFonts w:ascii="Calibri" w:eastAsia="Calibri" w:hAnsi="Calibri" w:cs="Calibri"/>
            <w:color w:val="000000" w:themeColor="text1"/>
          </w:rPr>
          <w:footnoteReference w:id="32"/>
        </w:r>
      </w:ins>
      <w:ins w:id="1594" w:author="Alex Lorimer" w:date="2016-01-20T20:13:00Z">
        <w:r w:rsidR="003B69C2">
          <w:rPr>
            <w:rFonts w:ascii="Calibri" w:eastAsia="Calibri" w:hAnsi="Calibri" w:cs="Calibri"/>
            <w:color w:val="000000" w:themeColor="text1"/>
          </w:rPr>
          <w:t xml:space="preserve"> </w:t>
        </w:r>
      </w:ins>
      <w:ins w:id="1595" w:author="Alex Lorimer" w:date="2016-01-21T07:48:00Z">
        <w:r w:rsidR="0002792C">
          <w:rPr>
            <w:rFonts w:ascii="Calibri" w:eastAsia="Calibri" w:hAnsi="Calibri" w:cs="Calibri"/>
            <w:color w:val="000000" w:themeColor="text1"/>
          </w:rPr>
          <w:t xml:space="preserve">requires the player to </w:t>
        </w:r>
      </w:ins>
      <w:ins w:id="1596" w:author="Alex Lorimer" w:date="2016-01-21T07:55:00Z">
        <w:r w:rsidR="00C43708">
          <w:rPr>
            <w:rFonts w:ascii="Calibri" w:eastAsia="Calibri" w:hAnsi="Calibri" w:cs="Calibri"/>
            <w:color w:val="000000" w:themeColor="text1"/>
          </w:rPr>
          <w:t>protect</w:t>
        </w:r>
      </w:ins>
      <w:ins w:id="1597" w:author="Alex Lorimer" w:date="2016-01-21T07:48:00Z">
        <w:r w:rsidR="0002792C">
          <w:rPr>
            <w:rFonts w:ascii="Calibri" w:eastAsia="Calibri" w:hAnsi="Calibri" w:cs="Calibri"/>
            <w:color w:val="000000" w:themeColor="text1"/>
          </w:rPr>
          <w:t xml:space="preserve"> a bee</w:t>
        </w:r>
      </w:ins>
      <w:ins w:id="1598" w:author="Alex Lorimer" w:date="2016-01-21T07:49:00Z">
        <w:r w:rsidR="0002792C">
          <w:rPr>
            <w:rFonts w:ascii="Calibri" w:eastAsia="Calibri" w:hAnsi="Calibri" w:cs="Calibri"/>
            <w:color w:val="000000" w:themeColor="text1"/>
          </w:rPr>
          <w:t>-</w:t>
        </w:r>
      </w:ins>
      <w:ins w:id="1599" w:author="Alex Lorimer" w:date="2016-01-21T07:48:00Z">
        <w:r w:rsidR="0002792C">
          <w:rPr>
            <w:rFonts w:ascii="Calibri" w:eastAsia="Calibri" w:hAnsi="Calibri" w:cs="Calibri"/>
            <w:color w:val="000000" w:themeColor="text1"/>
          </w:rPr>
          <w:t>hive by instruct</w:t>
        </w:r>
      </w:ins>
      <w:ins w:id="1600" w:author="Alex Lorimer" w:date="2016-01-21T07:49:00Z">
        <w:r w:rsidR="0002792C">
          <w:rPr>
            <w:rFonts w:ascii="Calibri" w:eastAsia="Calibri" w:hAnsi="Calibri" w:cs="Calibri"/>
            <w:color w:val="000000" w:themeColor="text1"/>
          </w:rPr>
          <w:t>ing a swarm of</w:t>
        </w:r>
      </w:ins>
      <w:ins w:id="1601" w:author="Alex Lorimer" w:date="2016-01-21T07:48:00Z">
        <w:r w:rsidR="0002792C">
          <w:rPr>
            <w:rFonts w:ascii="Calibri" w:eastAsia="Calibri" w:hAnsi="Calibri" w:cs="Calibri"/>
            <w:color w:val="000000" w:themeColor="text1"/>
          </w:rPr>
          <w:t xml:space="preserve"> bees to attack approaching bears</w:t>
        </w:r>
      </w:ins>
      <w:ins w:id="1602" w:author="Alex Lorimer" w:date="2016-01-20T20:13:00Z">
        <w:r w:rsidR="003B69C2">
          <w:rPr>
            <w:rFonts w:ascii="Calibri" w:eastAsia="Calibri" w:hAnsi="Calibri" w:cs="Calibri"/>
            <w:color w:val="000000" w:themeColor="text1"/>
          </w:rPr>
          <w:t xml:space="preserve">. </w:t>
        </w:r>
      </w:ins>
      <w:ins w:id="1603" w:author="Alex Lorimer" w:date="2016-01-21T07:49:00Z">
        <w:r w:rsidR="0002792C">
          <w:rPr>
            <w:rFonts w:ascii="Calibri" w:eastAsia="Calibri" w:hAnsi="Calibri" w:cs="Calibri"/>
            <w:color w:val="000000" w:themeColor="text1"/>
          </w:rPr>
          <w:t xml:space="preserve">This is instruction is issued by the player conventionally, using a click and swipe actions </w:t>
        </w:r>
        <w:r w:rsidR="0002792C">
          <w:rPr>
            <w:rFonts w:ascii="Calibri" w:eastAsia="Calibri" w:hAnsi="Calibri" w:cs="Calibri"/>
            <w:color w:val="000000" w:themeColor="text1"/>
          </w:rPr>
          <w:lastRenderedPageBreak/>
          <w:t>with the mouse</w:t>
        </w:r>
      </w:ins>
      <w:ins w:id="1604" w:author="Alex Lorimer" w:date="2016-01-21T07:50:00Z">
        <w:r w:rsidR="0002792C">
          <w:rPr>
            <w:rFonts w:ascii="Calibri" w:eastAsia="Calibri" w:hAnsi="Calibri" w:cs="Calibri"/>
            <w:color w:val="000000" w:themeColor="text1"/>
          </w:rPr>
          <w:t xml:space="preserve">. The game </w:t>
        </w:r>
      </w:ins>
      <w:ins w:id="1605" w:author="Alex Lorimer" w:date="2016-01-21T07:49:00Z">
        <w:r w:rsidR="0002792C">
          <w:rPr>
            <w:rFonts w:ascii="Calibri" w:eastAsia="Calibri" w:hAnsi="Calibri" w:cs="Calibri"/>
            <w:color w:val="000000" w:themeColor="text1"/>
          </w:rPr>
          <w:t>therefore diffe</w:t>
        </w:r>
      </w:ins>
      <w:ins w:id="1606" w:author="Alex Lorimer" w:date="2016-01-21T07:50:00Z">
        <w:r w:rsidR="0002792C">
          <w:rPr>
            <w:rFonts w:ascii="Calibri" w:eastAsia="Calibri" w:hAnsi="Calibri" w:cs="Calibri"/>
            <w:color w:val="000000" w:themeColor="text1"/>
          </w:rPr>
          <w:t>rs to our concep</w:t>
        </w:r>
      </w:ins>
      <w:ins w:id="1607" w:author="Alex Lorimer" w:date="2016-01-21T07:52:00Z">
        <w:r w:rsidR="0002792C">
          <w:rPr>
            <w:rFonts w:ascii="Calibri" w:eastAsia="Calibri" w:hAnsi="Calibri" w:cs="Calibri"/>
            <w:color w:val="000000" w:themeColor="text1"/>
          </w:rPr>
          <w:t>t in terms of the</w:t>
        </w:r>
      </w:ins>
      <w:ins w:id="1608" w:author="Alex Lorimer" w:date="2016-01-21T07:53:00Z">
        <w:r w:rsidR="0002792C">
          <w:rPr>
            <w:rFonts w:ascii="Calibri" w:eastAsia="Calibri" w:hAnsi="Calibri" w:cs="Calibri"/>
            <w:color w:val="000000" w:themeColor="text1"/>
          </w:rPr>
          <w:t xml:space="preserve"> mode of</w:t>
        </w:r>
      </w:ins>
      <w:ins w:id="1609" w:author="Alex Lorimer" w:date="2016-01-21T07:52:00Z">
        <w:r w:rsidR="0002792C">
          <w:rPr>
            <w:rFonts w:ascii="Calibri" w:eastAsia="Calibri" w:hAnsi="Calibri" w:cs="Calibri"/>
            <w:color w:val="000000" w:themeColor="text1"/>
          </w:rPr>
          <w:t xml:space="preserve"> player-swarm interaction, and consequently, the complexity of instructions that can be issued</w:t>
        </w:r>
      </w:ins>
      <w:ins w:id="1610" w:author="Alex Lorimer" w:date="2016-01-21T07:53:00Z">
        <w:r w:rsidR="0002792C">
          <w:rPr>
            <w:rFonts w:ascii="Calibri" w:eastAsia="Calibri" w:hAnsi="Calibri" w:cs="Calibri"/>
            <w:color w:val="000000" w:themeColor="text1"/>
          </w:rPr>
          <w:t>.</w:t>
        </w:r>
      </w:ins>
    </w:p>
    <w:p w14:paraId="223089AE" w14:textId="4FFFFA7A" w:rsidR="00334704" w:rsidRDefault="003B69C2">
      <w:pPr>
        <w:jc w:val="both"/>
        <w:rPr>
          <w:ins w:id="1611" w:author="Alex Lorimer" w:date="2016-01-21T08:00:00Z"/>
          <w:rFonts w:ascii="Calibri" w:eastAsia="Calibri" w:hAnsi="Calibri" w:cs="Calibri"/>
          <w:color w:val="000000" w:themeColor="text1"/>
        </w:rPr>
        <w:pPrChange w:id="1612" w:author="Alex Lorimer" w:date="2016-01-20T16:33:00Z">
          <w:pPr>
            <w:pStyle w:val="Heading1"/>
            <w:ind w:firstLine="720"/>
          </w:pPr>
        </w:pPrChange>
      </w:pPr>
      <w:ins w:id="1613" w:author="Alex Lorimer" w:date="2016-01-20T20:13:00Z">
        <w:r>
          <w:rPr>
            <w:rFonts w:ascii="Calibri" w:eastAsia="Calibri" w:hAnsi="Calibri" w:cs="Calibri"/>
            <w:color w:val="000000" w:themeColor="text1"/>
          </w:rPr>
          <w:t>Another similarly named game, SwarmControl (a</w:t>
        </w:r>
      </w:ins>
      <w:ins w:id="1614" w:author="Alex Lorimer" w:date="2016-01-21T08:30:00Z">
        <w:r w:rsidR="00191BD7">
          <w:rPr>
            <w:rFonts w:ascii="Calibri" w:eastAsia="Calibri" w:hAnsi="Calibri" w:cs="Calibri"/>
            <w:color w:val="000000" w:themeColor="text1"/>
          </w:rPr>
          <w:t xml:space="preserve"> 2013</w:t>
        </w:r>
      </w:ins>
      <w:ins w:id="1615" w:author="Alex Lorimer" w:date="2016-01-20T20:13:00Z">
        <w:r>
          <w:rPr>
            <w:rFonts w:ascii="Calibri" w:eastAsia="Calibri" w:hAnsi="Calibri" w:cs="Calibri"/>
            <w:color w:val="000000" w:themeColor="text1"/>
          </w:rPr>
          <w:t xml:space="preserve"> research project </w:t>
        </w:r>
      </w:ins>
      <w:ins w:id="1616" w:author="Alex Lorimer" w:date="2016-01-20T20:14:00Z">
        <w:r w:rsidR="00E632AB">
          <w:rPr>
            <w:rFonts w:ascii="Calibri" w:eastAsia="Calibri" w:hAnsi="Calibri" w:cs="Calibri"/>
            <w:color w:val="000000" w:themeColor="text1"/>
          </w:rPr>
          <w:t>by Aron Becker and Chris Ertel)</w:t>
        </w:r>
      </w:ins>
      <w:ins w:id="1617" w:author="Alex Lorimer" w:date="2016-01-20T20:23:00Z">
        <w:r w:rsidR="00F1747B">
          <w:rPr>
            <w:rStyle w:val="FootnoteReference"/>
            <w:rFonts w:ascii="Calibri" w:eastAsia="Calibri" w:hAnsi="Calibri" w:cs="Calibri"/>
            <w:color w:val="000000" w:themeColor="text1"/>
          </w:rPr>
          <w:footnoteReference w:id="33"/>
        </w:r>
        <w:r w:rsidR="00F1747B">
          <w:rPr>
            <w:rFonts w:ascii="Calibri" w:eastAsia="Calibri" w:hAnsi="Calibri" w:cs="Calibri"/>
            <w:color w:val="000000" w:themeColor="text1"/>
          </w:rPr>
          <w:t xml:space="preserve"> </w:t>
        </w:r>
      </w:ins>
      <w:ins w:id="1624" w:author="Alex Lorimer" w:date="2016-01-20T20:22:00Z">
        <w:r w:rsidR="0002792C">
          <w:rPr>
            <w:rFonts w:ascii="Calibri" w:eastAsia="Calibri" w:hAnsi="Calibri" w:cs="Calibri"/>
            <w:color w:val="000000" w:themeColor="text1"/>
          </w:rPr>
          <w:t xml:space="preserve"> </w:t>
        </w:r>
      </w:ins>
      <w:ins w:id="1625" w:author="Alex Lorimer" w:date="2016-01-21T07:53:00Z">
        <w:r w:rsidR="00C43708">
          <w:rPr>
            <w:rFonts w:ascii="Calibri" w:eastAsia="Calibri" w:hAnsi="Calibri" w:cs="Calibri"/>
            <w:color w:val="000000" w:themeColor="text1"/>
          </w:rPr>
          <w:t>builds on this functionality</w:t>
        </w:r>
      </w:ins>
      <w:ins w:id="1626" w:author="Alex Lorimer" w:date="2016-01-21T07:55:00Z">
        <w:r w:rsidR="00C43708">
          <w:rPr>
            <w:rFonts w:ascii="Calibri" w:eastAsia="Calibri" w:hAnsi="Calibri" w:cs="Calibri"/>
            <w:color w:val="000000" w:themeColor="text1"/>
          </w:rPr>
          <w:t xml:space="preserve">, giving the player an option to </w:t>
        </w:r>
      </w:ins>
      <w:ins w:id="1627" w:author="Alex Lorimer" w:date="2016-01-21T07:57:00Z">
        <w:r w:rsidR="00C43708">
          <w:rPr>
            <w:rFonts w:ascii="Calibri" w:eastAsia="Calibri" w:hAnsi="Calibri" w:cs="Calibri"/>
            <w:color w:val="000000" w:themeColor="text1"/>
          </w:rPr>
          <w:t>globally</w:t>
        </w:r>
      </w:ins>
      <w:ins w:id="1628" w:author="Alex Lorimer" w:date="2016-01-21T07:55:00Z">
        <w:r w:rsidR="00C43708">
          <w:rPr>
            <w:rFonts w:ascii="Calibri" w:eastAsia="Calibri" w:hAnsi="Calibri" w:cs="Calibri"/>
            <w:color w:val="000000" w:themeColor="text1"/>
          </w:rPr>
          <w:t xml:space="preserve"> or locally attract or repel </w:t>
        </w:r>
      </w:ins>
      <w:ins w:id="1629" w:author="Alex Lorimer" w:date="2016-01-21T07:56:00Z">
        <w:r w:rsidR="00C43708">
          <w:rPr>
            <w:rFonts w:ascii="Calibri" w:eastAsia="Calibri" w:hAnsi="Calibri" w:cs="Calibri"/>
            <w:color w:val="000000" w:themeColor="text1"/>
          </w:rPr>
          <w:t>particles</w:t>
        </w:r>
      </w:ins>
      <w:ins w:id="1630" w:author="Alex Lorimer" w:date="2016-01-21T07:57:00Z">
        <w:r w:rsidR="00C43708">
          <w:rPr>
            <w:rFonts w:ascii="Calibri" w:eastAsia="Calibri" w:hAnsi="Calibri" w:cs="Calibri"/>
            <w:color w:val="000000" w:themeColor="text1"/>
          </w:rPr>
          <w:t xml:space="preserve"> in order</w:t>
        </w:r>
      </w:ins>
      <w:ins w:id="1631" w:author="Alex Lorimer" w:date="2016-01-21T07:56:00Z">
        <w:r w:rsidR="00C43708">
          <w:rPr>
            <w:rFonts w:ascii="Calibri" w:eastAsia="Calibri" w:hAnsi="Calibri" w:cs="Calibri"/>
            <w:color w:val="000000" w:themeColor="text1"/>
          </w:rPr>
          <w:t xml:space="preserve"> to solve a range of different challenges and puzzles</w:t>
        </w:r>
      </w:ins>
      <w:ins w:id="1632" w:author="Alex Lorimer" w:date="2016-01-21T07:57:00Z">
        <w:r w:rsidR="00C43708">
          <w:rPr>
            <w:rFonts w:ascii="Calibri" w:eastAsia="Calibri" w:hAnsi="Calibri" w:cs="Calibri"/>
            <w:color w:val="000000" w:themeColor="text1"/>
          </w:rPr>
          <w:t xml:space="preserve"> (such as</w:t>
        </w:r>
      </w:ins>
      <w:ins w:id="1633" w:author="Alex Lorimer" w:date="2016-01-21T07:58:00Z">
        <w:r w:rsidR="00C43708">
          <w:rPr>
            <w:rFonts w:ascii="Calibri" w:eastAsia="Calibri" w:hAnsi="Calibri" w:cs="Calibri"/>
            <w:color w:val="000000" w:themeColor="text1"/>
          </w:rPr>
          <w:t xml:space="preserve"> rounding up other objects and</w:t>
        </w:r>
      </w:ins>
      <w:ins w:id="1634" w:author="Alex Lorimer" w:date="2016-01-21T07:57:00Z">
        <w:r w:rsidR="00C43708">
          <w:rPr>
            <w:rFonts w:ascii="Calibri" w:eastAsia="Calibri" w:hAnsi="Calibri" w:cs="Calibri"/>
            <w:color w:val="000000" w:themeColor="text1"/>
          </w:rPr>
          <w:t xml:space="preserve"> moving </w:t>
        </w:r>
      </w:ins>
      <w:ins w:id="1635" w:author="Alex Lorimer" w:date="2016-01-21T07:58:00Z">
        <w:r w:rsidR="00C43708">
          <w:rPr>
            <w:rFonts w:ascii="Calibri" w:eastAsia="Calibri" w:hAnsi="Calibri" w:cs="Calibri"/>
            <w:color w:val="000000" w:themeColor="text1"/>
          </w:rPr>
          <w:t xml:space="preserve">through </w:t>
        </w:r>
      </w:ins>
      <w:ins w:id="1636" w:author="Alex Lorimer" w:date="2016-01-21T07:57:00Z">
        <w:r w:rsidR="00C43708">
          <w:rPr>
            <w:rFonts w:ascii="Calibri" w:eastAsia="Calibri" w:hAnsi="Calibri" w:cs="Calibri"/>
            <w:color w:val="000000" w:themeColor="text1"/>
          </w:rPr>
          <w:t>maze</w:t>
        </w:r>
      </w:ins>
      <w:ins w:id="1637" w:author="Alex Lorimer" w:date="2016-01-21T07:58:00Z">
        <w:r w:rsidR="00C43708">
          <w:rPr>
            <w:rFonts w:ascii="Calibri" w:eastAsia="Calibri" w:hAnsi="Calibri" w:cs="Calibri"/>
            <w:color w:val="000000" w:themeColor="text1"/>
          </w:rPr>
          <w:t>s</w:t>
        </w:r>
      </w:ins>
      <w:ins w:id="1638" w:author="Alex Lorimer" w:date="2016-01-21T07:57:00Z">
        <w:r w:rsidR="00C43708">
          <w:rPr>
            <w:rFonts w:ascii="Calibri" w:eastAsia="Calibri" w:hAnsi="Calibri" w:cs="Calibri"/>
            <w:color w:val="000000" w:themeColor="text1"/>
          </w:rPr>
          <w:t>)</w:t>
        </w:r>
      </w:ins>
      <w:ins w:id="1639" w:author="Alex Lorimer" w:date="2016-01-20T20:47:00Z">
        <w:r w:rsidR="00E4000E">
          <w:rPr>
            <w:rFonts w:ascii="Calibri" w:eastAsia="Calibri" w:hAnsi="Calibri" w:cs="Calibri"/>
            <w:color w:val="000000" w:themeColor="text1"/>
          </w:rPr>
          <w:t>.</w:t>
        </w:r>
      </w:ins>
      <w:ins w:id="1640" w:author="Alex Lorimer" w:date="2016-01-21T07:56:00Z">
        <w:r w:rsidR="00C43708">
          <w:rPr>
            <w:rFonts w:ascii="Calibri" w:eastAsia="Calibri" w:hAnsi="Calibri" w:cs="Calibri"/>
            <w:color w:val="000000" w:themeColor="text1"/>
          </w:rPr>
          <w:t xml:space="preserve"> </w:t>
        </w:r>
      </w:ins>
      <w:ins w:id="1641" w:author="Alex Lorimer" w:date="2016-01-20T20:47:00Z">
        <w:r w:rsidR="00E4000E">
          <w:rPr>
            <w:rFonts w:ascii="Calibri" w:eastAsia="Calibri" w:hAnsi="Calibri" w:cs="Calibri"/>
            <w:color w:val="000000" w:themeColor="text1"/>
          </w:rPr>
          <w:t xml:space="preserve"> </w:t>
        </w:r>
      </w:ins>
      <w:ins w:id="1642" w:author="Alex Lorimer" w:date="2016-01-21T07:58:00Z">
        <w:r w:rsidR="00C43708">
          <w:rPr>
            <w:rFonts w:ascii="Calibri" w:eastAsia="Calibri" w:hAnsi="Calibri" w:cs="Calibri"/>
            <w:color w:val="000000" w:themeColor="text1"/>
          </w:rPr>
          <w:t>Similarly to the previous</w:t>
        </w:r>
      </w:ins>
      <w:ins w:id="1643" w:author="Alex Lorimer" w:date="2016-01-21T07:59:00Z">
        <w:r w:rsidR="00C43708">
          <w:rPr>
            <w:rFonts w:ascii="Calibri" w:eastAsia="Calibri" w:hAnsi="Calibri" w:cs="Calibri"/>
            <w:color w:val="000000" w:themeColor="text1"/>
          </w:rPr>
          <w:t xml:space="preserve"> game</w:t>
        </w:r>
      </w:ins>
      <w:ins w:id="1644" w:author="Alex Lorimer" w:date="2016-01-21T07:58:00Z">
        <w:r w:rsidR="00C43708">
          <w:rPr>
            <w:rFonts w:ascii="Calibri" w:eastAsia="Calibri" w:hAnsi="Calibri" w:cs="Calibri"/>
            <w:color w:val="000000" w:themeColor="text1"/>
          </w:rPr>
          <w:t xml:space="preserve">, instructions are issued conventionally </w:t>
        </w:r>
      </w:ins>
      <w:ins w:id="1645" w:author="Alex Lorimer" w:date="2016-01-21T07:59:00Z">
        <w:r w:rsidR="00C43708">
          <w:rPr>
            <w:rFonts w:ascii="Calibri" w:eastAsia="Calibri" w:hAnsi="Calibri" w:cs="Calibri"/>
            <w:color w:val="000000" w:themeColor="text1"/>
          </w:rPr>
          <w:t>(</w:t>
        </w:r>
      </w:ins>
      <w:ins w:id="1646" w:author="Alex Lorimer" w:date="2016-01-21T07:58:00Z">
        <w:r w:rsidR="00C43708">
          <w:rPr>
            <w:rFonts w:ascii="Calibri" w:eastAsia="Calibri" w:hAnsi="Calibri" w:cs="Calibri"/>
            <w:color w:val="000000" w:themeColor="text1"/>
          </w:rPr>
          <w:t>using the mouse</w:t>
        </w:r>
      </w:ins>
      <w:ins w:id="1647" w:author="Alex Lorimer" w:date="2016-01-21T07:59:00Z">
        <w:r w:rsidR="00C43708">
          <w:rPr>
            <w:rFonts w:ascii="Calibri" w:eastAsia="Calibri" w:hAnsi="Calibri" w:cs="Calibri"/>
            <w:color w:val="000000" w:themeColor="text1"/>
          </w:rPr>
          <w:t xml:space="preserve">) and the complexity of instructions are limited. </w:t>
        </w:r>
      </w:ins>
    </w:p>
    <w:p w14:paraId="6FCD13DA" w14:textId="2D35D6FA" w:rsidR="00191BD7" w:rsidRDefault="00C43708">
      <w:pPr>
        <w:jc w:val="both"/>
        <w:rPr>
          <w:ins w:id="1648" w:author="Alex Lorimer" w:date="2016-01-21T08:26:00Z"/>
          <w:rFonts w:ascii="Calibri" w:eastAsia="Calibri" w:hAnsi="Calibri" w:cs="Calibri"/>
          <w:color w:val="000000" w:themeColor="text1"/>
        </w:rPr>
        <w:pPrChange w:id="1649" w:author="Alex Lorimer" w:date="2016-01-20T16:33:00Z">
          <w:pPr>
            <w:pStyle w:val="Heading1"/>
            <w:ind w:firstLine="720"/>
          </w:pPr>
        </w:pPrChange>
      </w:pPr>
      <w:ins w:id="1650" w:author="Alex Lorimer" w:date="2016-01-21T08:00:00Z">
        <w:r>
          <w:rPr>
            <w:rFonts w:ascii="Calibri" w:eastAsia="Calibri" w:hAnsi="Calibri" w:cs="Calibri"/>
            <w:color w:val="000000" w:themeColor="text1"/>
          </w:rPr>
          <w:t xml:space="preserve">Other approaches to manipulating swarms tend to </w:t>
        </w:r>
      </w:ins>
      <w:ins w:id="1651" w:author="Alex Lorimer" w:date="2016-01-21T08:09:00Z">
        <w:r w:rsidR="00A033DF">
          <w:rPr>
            <w:rFonts w:ascii="Calibri" w:eastAsia="Calibri" w:hAnsi="Calibri" w:cs="Calibri"/>
            <w:color w:val="000000" w:themeColor="text1"/>
          </w:rPr>
          <w:t>present</w:t>
        </w:r>
      </w:ins>
      <w:ins w:id="1652" w:author="Alex Lorimer" w:date="2016-01-21T08:00:00Z">
        <w:r>
          <w:rPr>
            <w:rFonts w:ascii="Calibri" w:eastAsia="Calibri" w:hAnsi="Calibri" w:cs="Calibri"/>
            <w:color w:val="000000" w:themeColor="text1"/>
          </w:rPr>
          <w:t xml:space="preserve"> in the form of simulators as opposed to well-define</w:t>
        </w:r>
      </w:ins>
      <w:ins w:id="1653" w:author="Alex Lorimer" w:date="2016-01-21T08:01:00Z">
        <w:r>
          <w:rPr>
            <w:rFonts w:ascii="Calibri" w:eastAsia="Calibri" w:hAnsi="Calibri" w:cs="Calibri"/>
            <w:color w:val="000000" w:themeColor="text1"/>
          </w:rPr>
          <w:t>d</w:t>
        </w:r>
      </w:ins>
      <w:ins w:id="1654" w:author="Alex Lorimer" w:date="2016-01-21T08:00:00Z">
        <w:r>
          <w:rPr>
            <w:rFonts w:ascii="Calibri" w:eastAsia="Calibri" w:hAnsi="Calibri" w:cs="Calibri"/>
            <w:color w:val="000000" w:themeColor="text1"/>
          </w:rPr>
          <w:t xml:space="preserve"> games. </w:t>
        </w:r>
      </w:ins>
      <w:ins w:id="1655" w:author="Alex Lorimer" w:date="2016-01-21T08:01:00Z">
        <w:r>
          <w:rPr>
            <w:rFonts w:ascii="Calibri" w:eastAsia="Calibri" w:hAnsi="Calibri" w:cs="Calibri"/>
            <w:color w:val="000000" w:themeColor="text1"/>
          </w:rPr>
          <w:t xml:space="preserve">These allow a greater variety of instructions that can be issued to a swarm, using sliding bars or value inputs to alter variables </w:t>
        </w:r>
      </w:ins>
      <w:ins w:id="1656" w:author="Alex Lorimer" w:date="2016-01-21T08:02:00Z">
        <w:r>
          <w:rPr>
            <w:rFonts w:ascii="Calibri" w:eastAsia="Calibri" w:hAnsi="Calibri" w:cs="Calibri"/>
            <w:color w:val="000000" w:themeColor="text1"/>
          </w:rPr>
          <w:t xml:space="preserve">that </w:t>
        </w:r>
      </w:ins>
      <w:ins w:id="1657" w:author="Alex Lorimer" w:date="2016-01-21T08:03:00Z">
        <w:r>
          <w:rPr>
            <w:rFonts w:ascii="Calibri" w:eastAsia="Calibri" w:hAnsi="Calibri" w:cs="Calibri"/>
            <w:color w:val="000000" w:themeColor="text1"/>
          </w:rPr>
          <w:t>describe</w:t>
        </w:r>
      </w:ins>
      <w:ins w:id="1658" w:author="Alex Lorimer" w:date="2016-01-21T08:02:00Z">
        <w:r>
          <w:rPr>
            <w:rFonts w:ascii="Calibri" w:eastAsia="Calibri" w:hAnsi="Calibri" w:cs="Calibri"/>
            <w:color w:val="000000" w:themeColor="text1"/>
          </w:rPr>
          <w:t xml:space="preserve"> the behavio</w:t>
        </w:r>
      </w:ins>
      <w:ins w:id="1659" w:author="Alex Lorimer" w:date="2016-01-21T08:03:00Z">
        <w:r>
          <w:rPr>
            <w:rFonts w:ascii="Calibri" w:eastAsia="Calibri" w:hAnsi="Calibri" w:cs="Calibri"/>
            <w:color w:val="000000" w:themeColor="text1"/>
          </w:rPr>
          <w:t>u</w:t>
        </w:r>
      </w:ins>
      <w:ins w:id="1660" w:author="Alex Lorimer" w:date="2016-01-21T08:02:00Z">
        <w:r>
          <w:rPr>
            <w:rFonts w:ascii="Calibri" w:eastAsia="Calibri" w:hAnsi="Calibri" w:cs="Calibri"/>
            <w:color w:val="000000" w:themeColor="text1"/>
          </w:rPr>
          <w:t>ral rules.</w:t>
        </w:r>
      </w:ins>
    </w:p>
    <w:p w14:paraId="0DEB821D" w14:textId="05851316" w:rsidR="00A033DF" w:rsidRDefault="003203D1">
      <w:pPr>
        <w:jc w:val="both"/>
        <w:rPr>
          <w:ins w:id="1661" w:author="Alex Lorimer" w:date="2016-01-21T08:15:00Z"/>
          <w:rFonts w:ascii="Calibri" w:eastAsia="Calibri" w:hAnsi="Calibri" w:cs="Calibri"/>
          <w:color w:val="000000" w:themeColor="text1"/>
        </w:rPr>
        <w:pPrChange w:id="1662" w:author="Alex Lorimer" w:date="2016-01-20T16:33:00Z">
          <w:pPr>
            <w:pStyle w:val="Heading1"/>
            <w:ind w:firstLine="720"/>
          </w:pPr>
        </w:pPrChange>
      </w:pPr>
      <w:ins w:id="1663" w:author="Alex Lorimer" w:date="2016-01-20T20:52:00Z">
        <w:r>
          <w:rPr>
            <w:rFonts w:ascii="Calibri" w:eastAsia="Calibri" w:hAnsi="Calibri" w:cs="Calibri"/>
            <w:noProof/>
            <w:color w:val="000000" w:themeColor="text1"/>
            <w:lang w:eastAsia="ja-JP"/>
            <w:rPrChange w:id="1664" w:author="Unknown">
              <w:rPr>
                <w:b w:val="0"/>
                <w:bCs w:val="0"/>
                <w:noProof/>
                <w:lang w:eastAsia="ja-JP"/>
              </w:rPr>
            </w:rPrChange>
          </w:rPr>
          <mc:AlternateContent>
            <mc:Choice Requires="wps">
              <w:drawing>
                <wp:anchor distT="0" distB="0" distL="114300" distR="114300" simplePos="0" relativeHeight="251676702" behindDoc="0" locked="0" layoutInCell="1" allowOverlap="1" wp14:anchorId="1614595F" wp14:editId="2D0EAFFB">
                  <wp:simplePos x="0" y="0"/>
                  <wp:positionH relativeFrom="column">
                    <wp:posOffset>3057525</wp:posOffset>
                  </wp:positionH>
                  <wp:positionV relativeFrom="paragraph">
                    <wp:posOffset>89535</wp:posOffset>
                  </wp:positionV>
                  <wp:extent cx="2981325" cy="2409825"/>
                  <wp:effectExtent l="0" t="0" r="28575" b="28575"/>
                  <wp:wrapSquare wrapText="bothSides"/>
                  <wp:docPr id="234" name="Text Box 234"/>
                  <wp:cNvGraphicFramePr/>
                  <a:graphic xmlns:a="http://schemas.openxmlformats.org/drawingml/2006/main">
                    <a:graphicData uri="http://schemas.microsoft.com/office/word/2010/wordprocessingShape">
                      <wps:wsp>
                        <wps:cNvSpPr txBox="1"/>
                        <wps:spPr>
                          <a:xfrm>
                            <a:off x="0" y="0"/>
                            <a:ext cx="2981325" cy="24098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98AE5AC" w14:textId="7BFF1553" w:rsidR="00170724" w:rsidRDefault="00170724">
                              <w:pPr>
                                <w:rPr>
                                  <w:ins w:id="1665" w:author="Alex Lorimer" w:date="2016-01-20T20:55:00Z"/>
                                </w:rPr>
                              </w:pPr>
                              <w:ins w:id="1666" w:author="Alex Lorimer" w:date="2016-01-20T20:52:00Z">
                                <w:r>
                                  <w:rPr>
                                    <w:noProof/>
                                    <w:lang w:eastAsia="ja-JP"/>
                                  </w:rPr>
                                  <w:drawing>
                                    <wp:inline distT="0" distB="0" distL="0" distR="0" wp14:anchorId="1A4745DA" wp14:editId="118E0C9F">
                                      <wp:extent cx="2667000" cy="181840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2668781" cy="1819623"/>
                                              </a:xfrm>
                                              <a:prstGeom prst="rect">
                                                <a:avLst/>
                                              </a:prstGeom>
                                              <a:noFill/>
                                              <a:ln>
                                                <a:noFill/>
                                              </a:ln>
                                            </pic:spPr>
                                          </pic:pic>
                                        </a:graphicData>
                                      </a:graphic>
                                    </wp:inline>
                                  </w:drawing>
                                </w:r>
                              </w:ins>
                            </w:p>
                            <w:p w14:paraId="3E090AC1" w14:textId="6AB6CFCF" w:rsidR="00170724" w:rsidRDefault="00191BD7">
                              <w:ins w:id="1667" w:author="Alex Lorimer" w:date="2016-01-21T08:26:00Z">
                                <w:r>
                                  <w:t>Boid</w:t>
                                </w:r>
                              </w:ins>
                              <w:ins w:id="1668" w:author="Alex Lorimer" w:date="2016-01-21T08:27:00Z">
                                <w:r>
                                  <w:t>,</w:t>
                                </w:r>
                              </w:ins>
                              <w:ins w:id="1669" w:author="Alex Lorimer" w:date="2016-01-21T08:26:00Z">
                                <w:r>
                                  <w:t xml:space="preserve"> </w:t>
                                </w:r>
                              </w:ins>
                              <w:ins w:id="1670" w:author="Alex Lorimer" w:date="2016-01-20T20:56:00Z">
                                <w:r w:rsidR="00170724" w:rsidRPr="00F944CB">
                                  <w:t>http://blog.soulwire.co.uk/laboratory/flash/as3-flocking-steering-behaviors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595F" id="Text Box 234" o:spid="_x0000_s1155" type="#_x0000_t202" style="position:absolute;left:0;text-align:left;margin-left:240.75pt;margin-top:7.05pt;width:234.75pt;height:189.75pt;z-index:251676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" fillcolor="white [3201]" strokecolor="white [3212]" strokeweight=".5pt">
                  <v:textbox>
                    <w:txbxContent>
                      <w:p w14:paraId="598AE5AC" w14:textId="7BFF1553" w:rsidR="00170724" w:rsidRDefault="00170724">
                        <w:pPr>
                          <w:rPr>
                            <w:ins w:id="1717" w:author="Alex Lorimer" w:date="2016-01-20T20:55:00Z"/>
                          </w:rPr>
                        </w:pPr>
                        <w:ins w:id="1718" w:author="Alex Lorimer" w:date="2016-01-20T20:52:00Z">
                          <w:r>
                            <w:rPr>
                              <w:noProof/>
                            </w:rPr>
                            <w:drawing>
                              <wp:inline distT="0" distB="0" distL="0" distR="0" wp14:anchorId="1A4745DA" wp14:editId="118E0C9F">
                                <wp:extent cx="2667000" cy="181840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BEBA8EAE-BF5A-486C-A8C5-ECC9F3942E4B}">
                                              <a14:imgProps xmlns:a14="http://schemas.microsoft.com/office/drawing/2010/main">
                                                <a14:imgLayer r:embed="rId38">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2668781" cy="1819623"/>
                                        </a:xfrm>
                                        <a:prstGeom prst="rect">
                                          <a:avLst/>
                                        </a:prstGeom>
                                        <a:noFill/>
                                        <a:ln>
                                          <a:noFill/>
                                        </a:ln>
                                      </pic:spPr>
                                    </pic:pic>
                                  </a:graphicData>
                                </a:graphic>
                              </wp:inline>
                            </w:drawing>
                          </w:r>
                        </w:ins>
                      </w:p>
                      <w:p w14:paraId="3E090AC1" w14:textId="6AB6CFCF" w:rsidR="00170724" w:rsidRDefault="00191BD7">
                        <w:ins w:id="1719" w:author="Alex Lorimer" w:date="2016-01-21T08:26:00Z">
                          <w:r>
                            <w:t>Boid</w:t>
                          </w:r>
                        </w:ins>
                        <w:ins w:id="1720" w:author="Alex Lorimer" w:date="2016-01-21T08:27:00Z">
                          <w:r>
                            <w:t>,</w:t>
                          </w:r>
                        </w:ins>
                        <w:ins w:id="1721" w:author="Alex Lorimer" w:date="2016-01-21T08:26:00Z">
                          <w:r>
                            <w:t xml:space="preserve"> </w:t>
                          </w:r>
                        </w:ins>
                        <w:ins w:id="1722" w:author="Alex Lorimer" w:date="2016-01-20T20:56:00Z">
                          <w:r w:rsidR="00170724" w:rsidRPr="00F944CB">
                            <w:t>http://blog.soulwire.co.uk/laboratory/flash/as3-flocking-steering-behaviors</w:t>
                          </w:r>
                        </w:ins>
                      </w:p>
                    </w:txbxContent>
                  </v:textbox>
                  <w10:wrap type="square"/>
                </v:shape>
              </w:pict>
            </mc:Fallback>
          </mc:AlternateContent>
        </w:r>
      </w:ins>
      <w:ins w:id="1671" w:author="Alex Lorimer" w:date="2016-01-20T20:56:00Z">
        <w:r w:rsidR="00F944CB">
          <w:rPr>
            <w:rFonts w:ascii="Calibri" w:eastAsia="Calibri" w:hAnsi="Calibri" w:cs="Calibri"/>
            <w:color w:val="000000" w:themeColor="text1"/>
          </w:rPr>
          <w:t>Boid</w:t>
        </w:r>
      </w:ins>
      <w:ins w:id="1672" w:author="Alex Lorimer" w:date="2016-01-21T08:23:00Z">
        <w:r w:rsidR="006E1610">
          <w:rPr>
            <w:rStyle w:val="FootnoteReference"/>
            <w:rFonts w:ascii="Calibri" w:eastAsia="Calibri" w:hAnsi="Calibri" w:cs="Calibri"/>
            <w:color w:val="000000" w:themeColor="text1"/>
          </w:rPr>
          <w:footnoteReference w:id="34"/>
        </w:r>
      </w:ins>
      <w:ins w:id="1678" w:author="Alex Lorimer" w:date="2016-01-20T20:47:00Z">
        <w:r w:rsidR="00E4000E">
          <w:rPr>
            <w:rFonts w:ascii="Calibri" w:eastAsia="Calibri" w:hAnsi="Calibri" w:cs="Calibri"/>
            <w:color w:val="000000" w:themeColor="text1"/>
          </w:rPr>
          <w:t xml:space="preserve"> (</w:t>
        </w:r>
      </w:ins>
      <w:ins w:id="1679" w:author="Alex Lorimer" w:date="2016-01-21T08:23:00Z">
        <w:r w:rsidR="006E1610">
          <w:rPr>
            <w:rFonts w:ascii="Calibri" w:eastAsia="Calibri" w:hAnsi="Calibri" w:cs="Calibri"/>
            <w:color w:val="000000" w:themeColor="text1"/>
          </w:rPr>
          <w:t>2009</w:t>
        </w:r>
      </w:ins>
      <w:ins w:id="1680" w:author="Alex Lorimer" w:date="2016-01-20T20:47:00Z">
        <w:r w:rsidR="00E4000E">
          <w:rPr>
            <w:rFonts w:ascii="Calibri" w:eastAsia="Calibri" w:hAnsi="Calibri" w:cs="Calibri"/>
            <w:color w:val="000000" w:themeColor="text1"/>
          </w:rPr>
          <w:t xml:space="preserve">) </w:t>
        </w:r>
      </w:ins>
      <w:ins w:id="1681" w:author="Alex Lorimer" w:date="2016-01-21T08:04:00Z">
        <w:r w:rsidR="00A502D5">
          <w:rPr>
            <w:rFonts w:ascii="Calibri" w:eastAsia="Calibri" w:hAnsi="Calibri" w:cs="Calibri"/>
            <w:color w:val="000000" w:themeColor="text1"/>
          </w:rPr>
          <w:t>is an example of one of these systems.</w:t>
        </w:r>
      </w:ins>
      <w:ins w:id="1682" w:author="Alex Lorimer" w:date="2016-01-21T08:26:00Z">
        <w:r w:rsidR="00191BD7">
          <w:rPr>
            <w:rFonts w:ascii="Calibri" w:eastAsia="Calibri" w:hAnsi="Calibri" w:cs="Calibri"/>
            <w:color w:val="000000" w:themeColor="text1"/>
          </w:rPr>
          <w:t xml:space="preserve"> </w:t>
        </w:r>
      </w:ins>
      <w:ins w:id="1683" w:author="Alex Lorimer" w:date="2016-01-21T08:09:00Z">
        <w:r w:rsidR="00A033DF">
          <w:rPr>
            <w:rFonts w:ascii="Calibri" w:eastAsia="Calibri" w:hAnsi="Calibri" w:cs="Calibri"/>
            <w:color w:val="000000" w:themeColor="text1"/>
          </w:rPr>
          <w:t xml:space="preserve">While </w:t>
        </w:r>
      </w:ins>
      <w:ins w:id="1684" w:author="Alex Lorimer" w:date="2016-01-21T08:12:00Z">
        <w:r w:rsidR="00A033DF">
          <w:rPr>
            <w:rFonts w:ascii="Calibri" w:eastAsia="Calibri" w:hAnsi="Calibri" w:cs="Calibri"/>
            <w:color w:val="000000" w:themeColor="text1"/>
          </w:rPr>
          <w:t>the user is able to alter the actual</w:t>
        </w:r>
      </w:ins>
      <w:ins w:id="1685" w:author="Alex Lorimer" w:date="2016-01-21T08:09:00Z">
        <w:r w:rsidR="00A033DF">
          <w:rPr>
            <w:rFonts w:ascii="Calibri" w:eastAsia="Calibri" w:hAnsi="Calibri" w:cs="Calibri"/>
            <w:color w:val="000000" w:themeColor="text1"/>
          </w:rPr>
          <w:t xml:space="preserve"> algorithm that controls the swarm, this manipulation is limited to </w:t>
        </w:r>
      </w:ins>
      <w:ins w:id="1686" w:author="Alex Lorimer" w:date="2016-01-21T08:27:00Z">
        <w:r w:rsidR="00191BD7">
          <w:rPr>
            <w:rFonts w:ascii="Calibri" w:eastAsia="Calibri" w:hAnsi="Calibri" w:cs="Calibri"/>
            <w:color w:val="000000" w:themeColor="text1"/>
          </w:rPr>
          <w:t xml:space="preserve">numeric </w:t>
        </w:r>
      </w:ins>
      <w:ins w:id="1687" w:author="Alex Lorimer" w:date="2016-01-21T08:09:00Z">
        <w:r w:rsidR="00A033DF">
          <w:rPr>
            <w:rFonts w:ascii="Calibri" w:eastAsia="Calibri" w:hAnsi="Calibri" w:cs="Calibri"/>
            <w:color w:val="000000" w:themeColor="text1"/>
          </w:rPr>
          <w:t>variable</w:t>
        </w:r>
      </w:ins>
      <w:ins w:id="1688" w:author="Alex Lorimer" w:date="2016-01-21T08:27:00Z">
        <w:r w:rsidR="00191BD7">
          <w:rPr>
            <w:rFonts w:ascii="Calibri" w:eastAsia="Calibri" w:hAnsi="Calibri" w:cs="Calibri"/>
            <w:color w:val="000000" w:themeColor="text1"/>
          </w:rPr>
          <w:t>s</w:t>
        </w:r>
      </w:ins>
      <w:ins w:id="1689" w:author="Alex Lorimer" w:date="2016-01-21T08:09:00Z">
        <w:r w:rsidR="00A033DF">
          <w:rPr>
            <w:rFonts w:ascii="Calibri" w:eastAsia="Calibri" w:hAnsi="Calibri" w:cs="Calibri"/>
            <w:color w:val="000000" w:themeColor="text1"/>
          </w:rPr>
          <w:t xml:space="preserve"> rather than the insertion of new rules </w:t>
        </w:r>
      </w:ins>
      <w:ins w:id="1690" w:author="Alex Lorimer" w:date="2016-01-21T08:11:00Z">
        <w:r w:rsidR="00A033DF">
          <w:rPr>
            <w:rFonts w:ascii="Calibri" w:eastAsia="Calibri" w:hAnsi="Calibri" w:cs="Calibri"/>
            <w:color w:val="000000" w:themeColor="text1"/>
          </w:rPr>
          <w:t xml:space="preserve">or the definition of </w:t>
        </w:r>
      </w:ins>
      <w:ins w:id="1691" w:author="Alex Lorimer" w:date="2016-01-21T08:12:00Z">
        <w:r w:rsidR="00A033DF">
          <w:rPr>
            <w:rFonts w:ascii="Calibri" w:eastAsia="Calibri" w:hAnsi="Calibri" w:cs="Calibri"/>
            <w:color w:val="000000" w:themeColor="text1"/>
          </w:rPr>
          <w:t>Boolean</w:t>
        </w:r>
      </w:ins>
      <w:ins w:id="1692" w:author="Alex Lorimer" w:date="2016-01-21T08:09:00Z">
        <w:r w:rsidR="00A033DF">
          <w:rPr>
            <w:rFonts w:ascii="Calibri" w:eastAsia="Calibri" w:hAnsi="Calibri" w:cs="Calibri"/>
            <w:color w:val="000000" w:themeColor="text1"/>
          </w:rPr>
          <w:t xml:space="preserve"> conditions.</w:t>
        </w:r>
      </w:ins>
      <w:ins w:id="1693" w:author="Alex Lorimer" w:date="2016-01-21T08:13:00Z">
        <w:r w:rsidR="00A033DF">
          <w:rPr>
            <w:rFonts w:ascii="Calibri" w:eastAsia="Calibri" w:hAnsi="Calibri" w:cs="Calibri"/>
            <w:color w:val="000000" w:themeColor="text1"/>
          </w:rPr>
          <w:t xml:space="preserve"> While more sophisticated simulators </w:t>
        </w:r>
      </w:ins>
      <w:ins w:id="1694" w:author="Alex Lorimer" w:date="2016-01-21T08:14:00Z">
        <w:r w:rsidR="00B10350">
          <w:rPr>
            <w:rFonts w:ascii="Calibri" w:eastAsia="Calibri" w:hAnsi="Calibri" w:cs="Calibri"/>
            <w:color w:val="000000" w:themeColor="text1"/>
          </w:rPr>
          <w:t>than</w:t>
        </w:r>
        <w:r w:rsidR="00A033DF">
          <w:rPr>
            <w:rFonts w:ascii="Calibri" w:eastAsia="Calibri" w:hAnsi="Calibri" w:cs="Calibri"/>
            <w:color w:val="000000" w:themeColor="text1"/>
          </w:rPr>
          <w:t xml:space="preserve"> Boid will certainly exit</w:t>
        </w:r>
        <w:r w:rsidR="00B10350">
          <w:rPr>
            <w:rFonts w:ascii="Calibri" w:eastAsia="Calibri" w:hAnsi="Calibri" w:cs="Calibri"/>
            <w:color w:val="000000" w:themeColor="text1"/>
          </w:rPr>
          <w:t xml:space="preserve">, in our search we have not come across any that </w:t>
        </w:r>
      </w:ins>
      <w:ins w:id="1695" w:author="Alex Lorimer" w:date="2016-01-21T08:15:00Z">
        <w:r w:rsidR="00B10350">
          <w:rPr>
            <w:rFonts w:ascii="Calibri" w:eastAsia="Calibri" w:hAnsi="Calibri" w:cs="Calibri"/>
            <w:color w:val="000000" w:themeColor="text1"/>
          </w:rPr>
          <w:t xml:space="preserve">provide the level of </w:t>
        </w:r>
      </w:ins>
      <w:ins w:id="1696" w:author="Alex Lorimer" w:date="2016-01-21T08:28:00Z">
        <w:r w:rsidR="00191BD7">
          <w:rPr>
            <w:rFonts w:ascii="Calibri" w:eastAsia="Calibri" w:hAnsi="Calibri" w:cs="Calibri"/>
            <w:color w:val="000000" w:themeColor="text1"/>
          </w:rPr>
          <w:t xml:space="preserve">swarm </w:t>
        </w:r>
      </w:ins>
      <w:ins w:id="1697" w:author="Alex Lorimer" w:date="2016-01-21T08:15:00Z">
        <w:r w:rsidR="00B10350">
          <w:rPr>
            <w:rFonts w:ascii="Calibri" w:eastAsia="Calibri" w:hAnsi="Calibri" w:cs="Calibri"/>
            <w:color w:val="000000" w:themeColor="text1"/>
          </w:rPr>
          <w:t>control</w:t>
        </w:r>
      </w:ins>
      <w:ins w:id="1698" w:author="Alex Lorimer" w:date="2016-01-21T08:28:00Z">
        <w:r w:rsidR="00191BD7">
          <w:rPr>
            <w:rFonts w:ascii="Calibri" w:eastAsia="Calibri" w:hAnsi="Calibri" w:cs="Calibri"/>
            <w:color w:val="000000" w:themeColor="text1"/>
          </w:rPr>
          <w:t>, in the form of a game, that we intend on providing our players.</w:t>
        </w:r>
      </w:ins>
    </w:p>
    <w:p w14:paraId="6E94B425" w14:textId="3DD959AA" w:rsidR="005473A1" w:rsidRPr="00457AA1" w:rsidDel="00507D1A" w:rsidRDefault="000B241F">
      <w:pPr>
        <w:jc w:val="both"/>
        <w:rPr>
          <w:del w:id="1699" w:author="Alex Lorimer" w:date="2016-01-20T16:39:00Z"/>
          <w:rFonts w:ascii="Calibri" w:eastAsia="Calibri" w:hAnsi="Calibri" w:cs="Calibri"/>
          <w:color w:val="000000" w:themeColor="text1"/>
          <w:rPrChange w:id="1700" w:author="Alex Lorimer" w:date="2016-01-20T16:54:00Z">
            <w:rPr>
              <w:del w:id="1701" w:author="Alex Lorimer" w:date="2016-01-20T16:39:00Z"/>
              <w:rFonts w:ascii="Calibri" w:eastAsia="Calibri" w:hAnsi="Calibri" w:cs="Calibri"/>
              <w:color w:val="9F6200" w:themeColor="text2" w:themeTint="BF"/>
            </w:rPr>
          </w:rPrChange>
        </w:rPr>
        <w:pPrChange w:id="1702" w:author="Alex Lorimer" w:date="2016-01-21T09:10:00Z">
          <w:pPr>
            <w:pStyle w:val="Heading1"/>
            <w:ind w:firstLine="720"/>
          </w:pPr>
        </w:pPrChange>
      </w:pPr>
      <w:ins w:id="1703" w:author="Alex Lorimer" w:date="2016-01-21T09:10:00Z">
        <w:r>
          <w:rPr>
            <w:rFonts w:ascii="Calibri" w:eastAsia="Calibri" w:hAnsi="Calibri" w:cs="Calibri"/>
            <w:color w:val="000000" w:themeColor="text1"/>
          </w:rPr>
          <w:t xml:space="preserve">There appears to be a gap in the market for a game that provides an educational coding experience, while providing appropriate control over swarm behavior. </w:t>
        </w:r>
      </w:ins>
      <w:del w:id="1704" w:author="Alex Lorimer" w:date="2016-01-20T16:38:00Z">
        <w:r w:rsidR="005473A1" w:rsidDel="00507D1A">
          <w:rPr>
            <w:rFonts w:ascii="Calibri" w:eastAsia="Calibri" w:hAnsi="Calibri" w:cs="Calibri"/>
            <w:color w:val="000000" w:themeColor="text1"/>
          </w:rPr>
          <w:delText xml:space="preserve">mention scratch, </w:delText>
        </w:r>
      </w:del>
      <w:del w:id="1705" w:author="Alex Lorimer" w:date="2016-01-20T16:39:00Z">
        <w:r w:rsidR="00EB292D" w:rsidDel="00507D1A">
          <w:rPr>
            <w:rFonts w:ascii="Calibri" w:eastAsia="Calibri" w:hAnsi="Calibri" w:cs="Calibri"/>
            <w:color w:val="000000" w:themeColor="text1"/>
          </w:rPr>
          <w:delText>related bee type games that were found, and maybe others if relevant</w:delText>
        </w:r>
      </w:del>
    </w:p>
    <w:p w14:paraId="0199C041" w14:textId="57F28C79" w:rsidR="00D121F0" w:rsidRDefault="00D121F0">
      <w:pPr>
        <w:jc w:val="both"/>
        <w:rPr>
          <w:rFonts w:ascii="Calibri" w:eastAsia="Calibri" w:hAnsi="Calibri" w:cs="Calibri"/>
          <w:color w:val="9F6200" w:themeColor="text2" w:themeTint="BF"/>
        </w:rPr>
        <w:pPrChange w:id="1706" w:author="Alex Lorimer" w:date="2016-01-21T09:10:00Z">
          <w:pPr>
            <w:pStyle w:val="Heading1"/>
            <w:ind w:firstLine="720"/>
          </w:pPr>
        </w:pPrChange>
      </w:pPr>
    </w:p>
    <w:p w14:paraId="7568737C" w14:textId="196FE5CC" w:rsidR="004F372E" w:rsidRPr="00D121F0" w:rsidDel="00262158" w:rsidRDefault="004F372E">
      <w:pPr>
        <w:ind w:firstLine="720"/>
        <w:rPr>
          <w:del w:id="1707" w:author="Alex Lorimer" w:date="2016-01-20T17:23:00Z"/>
          <w:rFonts w:ascii="Calibri" w:eastAsia="Calibri" w:hAnsi="Calibri" w:cs="Calibri"/>
          <w:color w:val="9F6200" w:themeColor="text2" w:themeTint="BF"/>
          <w:rPrChange w:id="1708" w:author="Alex Lorimer" w:date="2016-01-20T09:45:00Z">
            <w:rPr>
              <w:del w:id="1709" w:author="Alex Lorimer" w:date="2016-01-20T17:23:00Z"/>
              <w:rFonts w:ascii="Calibri" w:eastAsia="Calibri" w:hAnsi="Calibri" w:cs="Calibri"/>
              <w:color w:val="9F6200" w:themeColor="text2" w:themeTint="BF"/>
              <w:sz w:val="22"/>
              <w:szCs w:val="22"/>
            </w:rPr>
          </w:rPrChange>
        </w:rPr>
        <w:pPrChange w:id="1710" w:author="Alex Lorimer" w:date="2016-01-20T09:45:00Z">
          <w:pPr>
            <w:pStyle w:val="Heading1"/>
            <w:ind w:firstLine="720"/>
          </w:pPr>
        </w:pPrChange>
      </w:pPr>
      <w:del w:id="1711" w:author="Alex Lorimer" w:date="2016-01-20T17:23:00Z">
        <w:r w:rsidRPr="00D121F0" w:rsidDel="00262158">
          <w:rPr>
            <w:rFonts w:ascii="Calibri" w:eastAsia="Calibri" w:hAnsi="Calibri" w:cs="Calibri"/>
            <w:b/>
            <w:color w:val="9F6200" w:themeColor="text2" w:themeTint="BF"/>
            <w:rPrChange w:id="1712" w:author="Alex Lorimer" w:date="2016-01-20T09:45:00Z">
              <w:rPr>
                <w:rFonts w:ascii="Calibri" w:eastAsia="Calibri" w:hAnsi="Calibri" w:cs="Calibri"/>
                <w:color w:val="9F6200" w:themeColor="text2" w:themeTint="BF"/>
              </w:rPr>
            </w:rPrChange>
          </w:rPr>
          <w:delText xml:space="preserve">Points of Differentiability </w:delText>
        </w:r>
        <w:r w:rsidR="0017758E" w:rsidRPr="00D121F0" w:rsidDel="00262158">
          <w:rPr>
            <w:rFonts w:ascii="Calibri" w:eastAsia="Calibri" w:hAnsi="Calibri" w:cs="Calibri"/>
            <w:b/>
            <w:color w:val="9F6200" w:themeColor="text2" w:themeTint="BF"/>
            <w:rPrChange w:id="1713" w:author="Alex Lorimer" w:date="2016-01-20T09:45:00Z">
              <w:rPr>
                <w:rFonts w:ascii="Calibri" w:eastAsia="Calibri" w:hAnsi="Calibri" w:cs="Calibri"/>
                <w:color w:val="9F6200" w:themeColor="text2" w:themeTint="BF"/>
              </w:rPr>
            </w:rPrChange>
          </w:rPr>
          <w:delText>2.3.</w:delText>
        </w:r>
        <w:r w:rsidR="00F3533D" w:rsidRPr="00D121F0" w:rsidDel="00262158">
          <w:rPr>
            <w:rFonts w:ascii="Calibri" w:eastAsia="Calibri" w:hAnsi="Calibri" w:cs="Calibri"/>
            <w:b/>
            <w:color w:val="9F6200" w:themeColor="text2" w:themeTint="BF"/>
            <w:rPrChange w:id="1714" w:author="Alex Lorimer" w:date="2016-01-20T09:45:00Z">
              <w:rPr>
                <w:rFonts w:ascii="Calibri" w:eastAsia="Calibri" w:hAnsi="Calibri" w:cs="Calibri"/>
                <w:color w:val="9F6200" w:themeColor="text2" w:themeTint="BF"/>
              </w:rPr>
            </w:rPrChange>
          </w:rPr>
          <w:delText>3</w:delText>
        </w:r>
      </w:del>
    </w:p>
    <w:p w14:paraId="1A48CB57" w14:textId="570017F2" w:rsidR="00D121F0" w:rsidRPr="00D121F0" w:rsidDel="00262158" w:rsidRDefault="00EB292D">
      <w:pPr>
        <w:rPr>
          <w:del w:id="1715" w:author="Alex Lorimer" w:date="2016-01-20T17:23:00Z"/>
          <w:rPrChange w:id="1716" w:author="Alex Lorimer" w:date="2016-01-20T09:45:00Z">
            <w:rPr>
              <w:del w:id="1717" w:author="Alex Lorimer" w:date="2016-01-20T17:23:00Z"/>
              <w:rFonts w:ascii="Calibri" w:eastAsia="Calibri" w:hAnsi="Calibri" w:cs="Calibri"/>
              <w:color w:val="9F6200" w:themeColor="text2" w:themeTint="BF"/>
              <w:sz w:val="22"/>
              <w:szCs w:val="22"/>
            </w:rPr>
          </w:rPrChange>
        </w:rPr>
        <w:pPrChange w:id="1718" w:author="Alex Lorimer" w:date="2016-01-20T09:45:00Z">
          <w:pPr>
            <w:pStyle w:val="Heading1"/>
            <w:ind w:firstLine="720"/>
          </w:pPr>
        </w:pPrChange>
      </w:pPr>
      <w:del w:id="1719" w:author="Alex Lorimer" w:date="2016-01-20T17:23:00Z">
        <w:r w:rsidDel="00262158">
          <w:delText>? (relies on above section)</w:delText>
        </w:r>
      </w:del>
    </w:p>
    <w:p w14:paraId="7EE87B7E" w14:textId="77777777" w:rsidR="00EB292D" w:rsidRDefault="00EB292D" w:rsidP="00B575B2">
      <w:pPr>
        <w:rPr>
          <w:color w:val="348587" w:themeColor="accent3" w:themeShade="BF"/>
        </w:rPr>
      </w:pPr>
    </w:p>
    <w:p w14:paraId="3C98E32C" w14:textId="77777777" w:rsidR="00EB292D" w:rsidRDefault="00EB292D">
      <w:pPr>
        <w:rPr>
          <w:color w:val="348587" w:themeColor="accent3" w:themeShade="BF"/>
        </w:rPr>
      </w:pPr>
      <w:r>
        <w:rPr>
          <w:color w:val="348587" w:themeColor="accent3" w:themeShade="BF"/>
        </w:rPr>
        <w:br w:type="page"/>
      </w:r>
    </w:p>
    <w:p w14:paraId="7EE5BD54" w14:textId="5C3DA818" w:rsidR="00B575B2" w:rsidRDefault="000B241F" w:rsidP="00B575B2">
      <w:pPr>
        <w:rPr>
          <w:rFonts w:ascii="Calibri" w:eastAsia="Calibri" w:hAnsi="Calibri" w:cs="Calibri"/>
          <w:b/>
          <w:bCs/>
          <w:color w:val="9F6200" w:themeColor="text2" w:themeTint="BF"/>
        </w:rPr>
      </w:pPr>
      <w:moveToRangeStart w:id="1720" w:author="Alex Lorimer" w:date="2016-01-21T09:09:00Z" w:name="move441130684"/>
      <w:moveTo w:id="1721" w:author="Alex Lorimer" w:date="2016-01-21T09:09:00Z">
        <w:del w:id="1722" w:author="Alex Lorimer" w:date="2016-01-21T09:09:00Z">
          <w:r w:rsidDel="000B241F">
            <w:rPr>
              <w:rFonts w:ascii="Calibri" w:eastAsia="Calibri" w:hAnsi="Calibri" w:cs="Calibri"/>
              <w:b/>
              <w:bCs/>
              <w:noProof/>
              <w:color w:val="2A1A00" w:themeColor="text2"/>
              <w:lang w:eastAsia="ja-JP"/>
              <w:rPrChange w:id="1723" w:author="Unknown">
                <w:rPr>
                  <w:noProof/>
                  <w:lang w:eastAsia="ja-JP"/>
                </w:rPr>
              </w:rPrChange>
            </w:rPr>
            <w:lastRenderedPageBreak/>
            <w:drawing>
              <wp:inline distT="0" distB="0" distL="0" distR="0" wp14:anchorId="1FF4D6CF" wp14:editId="0EE18344">
                <wp:extent cx="4215873" cy="2247619"/>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logo.png"/>
                        <pic:cNvPicPr/>
                      </pic:nvPicPr>
                      <pic:blipFill>
                        <a:blip r:embed="rId39">
                          <a:extLst>
                            <a:ext uri="{28A0092B-C50C-407E-A947-70E740481C1C}">
                              <a14:useLocalDpi xmlns:a14="http://schemas.microsoft.com/office/drawing/2010/main" val="0"/>
                            </a:ext>
                          </a:extLst>
                        </a:blip>
                        <a:stretch>
                          <a:fillRect/>
                        </a:stretch>
                      </pic:blipFill>
                      <pic:spPr>
                        <a:xfrm>
                          <a:off x="0" y="0"/>
                          <a:ext cx="4215873" cy="2247619"/>
                        </a:xfrm>
                        <a:prstGeom prst="rect">
                          <a:avLst/>
                        </a:prstGeom>
                      </pic:spPr>
                    </pic:pic>
                  </a:graphicData>
                </a:graphic>
              </wp:inline>
            </w:drawing>
          </w:r>
        </w:del>
      </w:moveTo>
      <w:moveToRangeEnd w:id="1720"/>
      <w:r w:rsidR="00B575B2" w:rsidRPr="002230BC">
        <w:rPr>
          <w:rFonts w:ascii="Calibri" w:eastAsia="Calibri" w:hAnsi="Calibri" w:cs="Calibri"/>
          <w:b/>
          <w:bCs/>
          <w:color w:val="9F6200" w:themeColor="text2" w:themeTint="BF"/>
          <w:rPrChange w:id="1724" w:author="Alex Lorimer" w:date="2016-01-20T09:45:00Z">
            <w:rPr>
              <w:rFonts w:ascii="Calibri" w:eastAsia="Calibri" w:hAnsi="Calibri" w:cs="Calibri"/>
              <w:b/>
              <w:bCs/>
            </w:rPr>
          </w:rPrChange>
        </w:rPr>
        <w:t>Final Concept</w:t>
      </w:r>
      <w:r w:rsidR="001059C9" w:rsidRPr="002230BC">
        <w:rPr>
          <w:rFonts w:ascii="Calibri" w:eastAsia="Calibri" w:hAnsi="Calibri" w:cs="Calibri"/>
          <w:b/>
          <w:bCs/>
          <w:color w:val="9F6200" w:themeColor="text2" w:themeTint="BF"/>
          <w:rPrChange w:id="1725" w:author="Alex Lorimer" w:date="2016-01-20T09:45:00Z">
            <w:rPr>
              <w:rFonts w:ascii="Calibri" w:eastAsia="Calibri" w:hAnsi="Calibri" w:cs="Calibri"/>
              <w:b/>
              <w:bCs/>
            </w:rPr>
          </w:rPrChange>
        </w:rPr>
        <w:t xml:space="preserve"> </w:t>
      </w:r>
      <w:r w:rsidR="002230BC" w:rsidRPr="002230BC">
        <w:rPr>
          <w:rFonts w:ascii="Calibri" w:eastAsia="Calibri" w:hAnsi="Calibri" w:cs="Calibri"/>
          <w:b/>
          <w:bCs/>
          <w:color w:val="9F6200" w:themeColor="text2" w:themeTint="BF"/>
          <w:rPrChange w:id="1726" w:author="Alex Lorimer" w:date="2016-01-20T09:45:00Z">
            <w:rPr>
              <w:rFonts w:ascii="Calibri" w:eastAsia="Calibri" w:hAnsi="Calibri" w:cs="Calibri"/>
              <w:b/>
              <w:bCs/>
            </w:rPr>
          </w:rPrChange>
        </w:rPr>
        <w:t>2.4</w:t>
      </w:r>
    </w:p>
    <w:p w14:paraId="06D0BF4F" w14:textId="77777777" w:rsidR="000B241F" w:rsidRDefault="000B241F">
      <w:pPr>
        <w:jc w:val="center"/>
        <w:rPr>
          <w:ins w:id="1727" w:author="Alex Lorimer" w:date="2016-01-21T09:09:00Z"/>
          <w:rFonts w:ascii="Calibri" w:eastAsia="Calibri" w:hAnsi="Calibri" w:cs="Calibri"/>
          <w:b/>
          <w:bCs/>
          <w:color w:val="9F6200" w:themeColor="text2" w:themeTint="BF"/>
        </w:rPr>
        <w:pPrChange w:id="1728" w:author="Alex Lorimer" w:date="2016-01-21T09:09:00Z">
          <w:pPr/>
        </w:pPrChange>
      </w:pPr>
      <w:moveFromRangeStart w:id="1729" w:author="Alex Lorimer" w:date="2016-01-21T09:09:00Z" w:name="move441130684"/>
    </w:p>
    <w:p w14:paraId="3A6B8F36" w14:textId="1147DF2B" w:rsidR="000B241F" w:rsidRDefault="000B241F">
      <w:pPr>
        <w:jc w:val="center"/>
        <w:rPr>
          <w:ins w:id="1730" w:author="Alex Lorimer" w:date="2016-01-21T09:09:00Z"/>
          <w:rFonts w:ascii="Calibri" w:eastAsia="Calibri" w:hAnsi="Calibri" w:cs="Calibri"/>
          <w:b/>
          <w:bCs/>
          <w:color w:val="9F6200" w:themeColor="text2" w:themeTint="BF"/>
        </w:rPr>
        <w:pPrChange w:id="1731" w:author="Alex Lorimer" w:date="2016-01-21T09:09:00Z">
          <w:pPr/>
        </w:pPrChange>
      </w:pPr>
      <w:ins w:id="1732" w:author="Alex Lorimer" w:date="2016-01-21T09:09:00Z">
        <w:r>
          <w:rPr>
            <w:rFonts w:ascii="Calibri" w:eastAsia="Calibri" w:hAnsi="Calibri" w:cs="Calibri"/>
            <w:b/>
            <w:bCs/>
            <w:noProof/>
            <w:color w:val="2A1A00" w:themeColor="text2"/>
            <w:lang w:eastAsia="ja-JP"/>
            <w:rPrChange w:id="1733" w:author="Unknown">
              <w:rPr>
                <w:noProof/>
                <w:lang w:eastAsia="ja-JP"/>
              </w:rPr>
            </w:rPrChange>
          </w:rPr>
          <w:drawing>
            <wp:inline distT="0" distB="0" distL="0" distR="0" wp14:anchorId="1142955A" wp14:editId="42686806">
              <wp:extent cx="4215873" cy="2247619"/>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logo.png"/>
                      <pic:cNvPicPr/>
                    </pic:nvPicPr>
                    <pic:blipFill>
                      <a:blip r:embed="rId39">
                        <a:extLst>
                          <a:ext uri="{28A0092B-C50C-407E-A947-70E740481C1C}">
                            <a14:useLocalDpi xmlns:a14="http://schemas.microsoft.com/office/drawing/2010/main" val="0"/>
                          </a:ext>
                        </a:extLst>
                      </a:blip>
                      <a:stretch>
                        <a:fillRect/>
                      </a:stretch>
                    </pic:blipFill>
                    <pic:spPr>
                      <a:xfrm>
                        <a:off x="0" y="0"/>
                        <a:ext cx="4215873" cy="2247619"/>
                      </a:xfrm>
                      <a:prstGeom prst="rect">
                        <a:avLst/>
                      </a:prstGeom>
                    </pic:spPr>
                  </pic:pic>
                </a:graphicData>
              </a:graphic>
            </wp:inline>
          </w:drawing>
        </w:r>
      </w:ins>
    </w:p>
    <w:p w14:paraId="228D5A23" w14:textId="4B61ED13" w:rsidR="00E036B4" w:rsidRPr="002230BC" w:rsidRDefault="00E036B4">
      <w:pPr>
        <w:jc w:val="center"/>
        <w:rPr>
          <w:color w:val="9F6200" w:themeColor="text2" w:themeTint="BF"/>
          <w:rPrChange w:id="1734" w:author="Alex Lorimer" w:date="2016-01-20T09:45:00Z">
            <w:rPr/>
          </w:rPrChange>
        </w:rPr>
        <w:pPrChange w:id="1735" w:author="Alex Lorimer" w:date="2016-01-21T09:09:00Z">
          <w:pPr/>
        </w:pPrChange>
      </w:pPr>
      <w:moveFrom w:id="1736" w:author="Alex Lorimer" w:date="2016-01-21T09:09:00Z">
        <w:r w:rsidDel="000B241F">
          <w:rPr>
            <w:rFonts w:ascii="Calibri" w:eastAsia="Calibri" w:hAnsi="Calibri" w:cs="Calibri"/>
            <w:b/>
            <w:bCs/>
            <w:noProof/>
            <w:color w:val="2A1A00" w:themeColor="text2"/>
            <w:lang w:eastAsia="ja-JP"/>
            <w:rPrChange w:id="1737" w:author="Unknown">
              <w:rPr>
                <w:noProof/>
                <w:lang w:eastAsia="ja-JP"/>
              </w:rPr>
            </w:rPrChange>
          </w:rPr>
          <w:drawing>
            <wp:inline distT="0" distB="0" distL="0" distR="0" wp14:anchorId="095C2E1B" wp14:editId="3B149A6F">
              <wp:extent cx="4215873" cy="2247619"/>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logo.png"/>
                      <pic:cNvPicPr/>
                    </pic:nvPicPr>
                    <pic:blipFill>
                      <a:blip r:embed="rId39">
                        <a:extLst>
                          <a:ext uri="{28A0092B-C50C-407E-A947-70E740481C1C}">
                            <a14:useLocalDpi xmlns:a14="http://schemas.microsoft.com/office/drawing/2010/main" val="0"/>
                          </a:ext>
                        </a:extLst>
                      </a:blip>
                      <a:stretch>
                        <a:fillRect/>
                      </a:stretch>
                    </pic:blipFill>
                    <pic:spPr>
                      <a:xfrm>
                        <a:off x="0" y="0"/>
                        <a:ext cx="4215873" cy="2247619"/>
                      </a:xfrm>
                      <a:prstGeom prst="rect">
                        <a:avLst/>
                      </a:prstGeom>
                    </pic:spPr>
                  </pic:pic>
                </a:graphicData>
              </a:graphic>
            </wp:inline>
          </w:drawing>
        </w:r>
        <w:r w:rsidR="00D46CF1" w:rsidDel="000B241F">
          <w:rPr>
            <w:rFonts w:ascii="Calibri" w:eastAsia="Calibri" w:hAnsi="Calibri" w:cs="Calibri"/>
            <w:b/>
            <w:bCs/>
            <w:color w:val="9F6200" w:themeColor="text2" w:themeTint="BF"/>
          </w:rPr>
          <w:t xml:space="preserve"> </w:t>
        </w:r>
      </w:moveFrom>
      <w:moveFromRangeEnd w:id="1729"/>
    </w:p>
    <w:p w14:paraId="64CA1CC2" w14:textId="21C39B17" w:rsidR="00B5540E" w:rsidRPr="00D52E93" w:rsidRDefault="005C2FE3" w:rsidP="00B5540E">
      <w:pPr>
        <w:jc w:val="both"/>
        <w:rPr>
          <w:ins w:id="1738" w:author="Alex Lorimer" w:date="2016-01-21T08:48:00Z"/>
          <w:rFonts w:ascii="Calibri" w:eastAsia="Calibri" w:hAnsi="Calibri" w:cs="Calibri"/>
          <w:color w:val="000000" w:themeColor="text1"/>
        </w:rPr>
      </w:pPr>
      <w:ins w:id="1739" w:author="Alex Lorimer" w:date="2016-01-21T08:51:00Z">
        <w:r>
          <w:rPr>
            <w:rFonts w:ascii="Calibri" w:eastAsia="Calibri" w:hAnsi="Calibri" w:cs="Calibri"/>
            <w:color w:val="000000" w:themeColor="text1"/>
          </w:rPr>
          <w:t xml:space="preserve">The </w:t>
        </w:r>
      </w:ins>
      <w:ins w:id="1740" w:author="Alex Lorimer" w:date="2016-01-21T08:52:00Z">
        <w:r>
          <w:rPr>
            <w:rFonts w:ascii="Calibri" w:eastAsia="Calibri" w:hAnsi="Calibri" w:cs="Calibri"/>
            <w:color w:val="000000" w:themeColor="text1"/>
          </w:rPr>
          <w:t>player</w:t>
        </w:r>
      </w:ins>
      <w:ins w:id="1741" w:author="Alex Lorimer" w:date="2016-01-21T09:22:00Z">
        <w:r w:rsidR="001369F0">
          <w:rPr>
            <w:rFonts w:ascii="Calibri" w:eastAsia="Calibri" w:hAnsi="Calibri" w:cs="Calibri"/>
            <w:color w:val="000000" w:themeColor="text1"/>
          </w:rPr>
          <w:t>’</w:t>
        </w:r>
      </w:ins>
      <w:ins w:id="1742" w:author="Alex Lorimer" w:date="2016-01-21T08:52:00Z">
        <w:r>
          <w:rPr>
            <w:rFonts w:ascii="Calibri" w:eastAsia="Calibri" w:hAnsi="Calibri" w:cs="Calibri"/>
            <w:color w:val="000000" w:themeColor="text1"/>
          </w:rPr>
          <w:t>s</w:t>
        </w:r>
      </w:ins>
      <w:ins w:id="1743" w:author="Alex Lorimer" w:date="2016-01-21T08:51:00Z">
        <w:r>
          <w:rPr>
            <w:rFonts w:ascii="Calibri" w:eastAsia="Calibri" w:hAnsi="Calibri" w:cs="Calibri"/>
            <w:color w:val="000000" w:themeColor="text1"/>
          </w:rPr>
          <w:t xml:space="preserve"> </w:t>
        </w:r>
      </w:ins>
      <w:ins w:id="1744" w:author="Alex Lorimer" w:date="2016-01-21T08:52:00Z">
        <w:r>
          <w:rPr>
            <w:rFonts w:ascii="Calibri" w:eastAsia="Calibri" w:hAnsi="Calibri" w:cs="Calibri"/>
            <w:color w:val="000000" w:themeColor="text1"/>
          </w:rPr>
          <w:t>objective in</w:t>
        </w:r>
      </w:ins>
      <w:ins w:id="1745" w:author="Alex Lorimer" w:date="2016-01-21T08:51:00Z">
        <w:r>
          <w:rPr>
            <w:rFonts w:ascii="Calibri" w:eastAsia="Calibri" w:hAnsi="Calibri" w:cs="Calibri"/>
            <w:color w:val="000000" w:themeColor="text1"/>
          </w:rPr>
          <w:t xml:space="preserve"> Code A Colony</w:t>
        </w:r>
      </w:ins>
      <w:ins w:id="1746" w:author="Alex Lorimer" w:date="2016-01-21T08:52:00Z">
        <w:r>
          <w:rPr>
            <w:rFonts w:ascii="Calibri" w:eastAsia="Calibri" w:hAnsi="Calibri" w:cs="Calibri"/>
            <w:color w:val="000000" w:themeColor="text1"/>
          </w:rPr>
          <w:t xml:space="preserve"> is to design and build a sufficiently complex algorithm to </w:t>
        </w:r>
      </w:ins>
      <w:ins w:id="1747" w:author="Alex Lorimer" w:date="2016-01-21T08:57:00Z">
        <w:r w:rsidR="00305896">
          <w:rPr>
            <w:rFonts w:ascii="Calibri" w:eastAsia="Calibri" w:hAnsi="Calibri" w:cs="Calibri"/>
            <w:color w:val="000000" w:themeColor="text1"/>
          </w:rPr>
          <w:t>allow their colony to survive for as many years as possible. This will require</w:t>
        </w:r>
      </w:ins>
      <w:ins w:id="1748" w:author="Alex Lorimer" w:date="2016-01-21T09:10:00Z">
        <w:r w:rsidR="000B241F">
          <w:rPr>
            <w:rFonts w:ascii="Calibri" w:eastAsia="Calibri" w:hAnsi="Calibri" w:cs="Calibri"/>
            <w:color w:val="000000" w:themeColor="text1"/>
          </w:rPr>
          <w:t xml:space="preserve"> the</w:t>
        </w:r>
      </w:ins>
      <w:ins w:id="1749" w:author="Alex Lorimer" w:date="2016-01-21T08:57:00Z">
        <w:r w:rsidR="00305896">
          <w:rPr>
            <w:rFonts w:ascii="Calibri" w:eastAsia="Calibri" w:hAnsi="Calibri" w:cs="Calibri"/>
            <w:color w:val="000000" w:themeColor="text1"/>
          </w:rPr>
          <w:t xml:space="preserve"> </w:t>
        </w:r>
      </w:ins>
      <w:ins w:id="1750" w:author="Alex Lorimer" w:date="2016-01-21T08:59:00Z">
        <w:r w:rsidR="00305896">
          <w:rPr>
            <w:rFonts w:ascii="Calibri" w:eastAsia="Calibri" w:hAnsi="Calibri" w:cs="Calibri"/>
            <w:color w:val="000000" w:themeColor="text1"/>
          </w:rPr>
          <w:t>bees</w:t>
        </w:r>
      </w:ins>
      <w:ins w:id="1751" w:author="Alex Lorimer" w:date="2016-01-21T08:57:00Z">
        <w:r w:rsidR="00305896">
          <w:rPr>
            <w:rFonts w:ascii="Calibri" w:eastAsia="Calibri" w:hAnsi="Calibri" w:cs="Calibri"/>
            <w:color w:val="000000" w:themeColor="text1"/>
          </w:rPr>
          <w:t xml:space="preserve"> to </w:t>
        </w:r>
      </w:ins>
      <w:ins w:id="1752" w:author="Alex Lorimer" w:date="2016-01-21T09:01:00Z">
        <w:r w:rsidR="00305896">
          <w:rPr>
            <w:rFonts w:ascii="Calibri" w:eastAsia="Calibri" w:hAnsi="Calibri" w:cs="Calibri"/>
            <w:color w:val="000000" w:themeColor="text1"/>
          </w:rPr>
          <w:t xml:space="preserve">explore, to discover and </w:t>
        </w:r>
      </w:ins>
      <w:ins w:id="1753" w:author="Alex Lorimer" w:date="2016-01-21T08:59:00Z">
        <w:r w:rsidR="00305896">
          <w:rPr>
            <w:rFonts w:ascii="Calibri" w:eastAsia="Calibri" w:hAnsi="Calibri" w:cs="Calibri"/>
            <w:color w:val="000000" w:themeColor="text1"/>
          </w:rPr>
          <w:t xml:space="preserve">collect resources </w:t>
        </w:r>
      </w:ins>
      <w:ins w:id="1754" w:author="Alex Lorimer" w:date="2016-01-21T08:57:00Z">
        <w:r w:rsidR="00305896">
          <w:rPr>
            <w:rFonts w:ascii="Calibri" w:eastAsia="Calibri" w:hAnsi="Calibri" w:cs="Calibri"/>
            <w:color w:val="000000" w:themeColor="text1"/>
          </w:rPr>
          <w:t>(enough to brave the winter),</w:t>
        </w:r>
      </w:ins>
      <w:ins w:id="1755" w:author="Alex Lorimer" w:date="2016-01-21T09:01:00Z">
        <w:r w:rsidR="00305896">
          <w:rPr>
            <w:rFonts w:ascii="Calibri" w:eastAsia="Calibri" w:hAnsi="Calibri" w:cs="Calibri"/>
            <w:color w:val="000000" w:themeColor="text1"/>
          </w:rPr>
          <w:t xml:space="preserve"> and to communicate information to other bees,</w:t>
        </w:r>
      </w:ins>
      <w:ins w:id="1756" w:author="Alex Lorimer" w:date="2016-01-21T08:57:00Z">
        <w:r w:rsidR="00305896">
          <w:rPr>
            <w:rFonts w:ascii="Calibri" w:eastAsia="Calibri" w:hAnsi="Calibri" w:cs="Calibri"/>
            <w:color w:val="000000" w:themeColor="text1"/>
          </w:rPr>
          <w:t xml:space="preserve"> while also fending off enemies and responding to environmental threats such as rain and snow.</w:t>
        </w:r>
      </w:ins>
    </w:p>
    <w:p w14:paraId="416688D2" w14:textId="2B1AD30E" w:rsidR="001059C9" w:rsidRPr="00305896" w:rsidDel="00305896" w:rsidRDefault="001059C9" w:rsidP="001059C9">
      <w:pPr>
        <w:jc w:val="both"/>
        <w:rPr>
          <w:del w:id="1757" w:author="Alex Lorimer" w:date="2016-01-21T08:58:00Z"/>
          <w:rFonts w:ascii="Calibri" w:eastAsia="Calibri" w:hAnsi="Calibri" w:cs="Calibri"/>
          <w:color w:val="000000" w:themeColor="text1"/>
          <w:rPrChange w:id="1758" w:author="Alex Lorimer" w:date="2016-01-21T09:00:00Z">
            <w:rPr>
              <w:del w:id="1759" w:author="Alex Lorimer" w:date="2016-01-21T08:58:00Z"/>
              <w:rFonts w:ascii="Calibri" w:eastAsia="Calibri" w:hAnsi="Calibri" w:cs="Calibri"/>
              <w:color w:val="0070C0"/>
            </w:rPr>
          </w:rPrChange>
        </w:rPr>
      </w:pPr>
      <w:del w:id="1760" w:author="Alex Lorimer" w:date="2016-01-21T08:58:00Z">
        <w:r w:rsidRPr="00305896" w:rsidDel="00305896">
          <w:rPr>
            <w:rFonts w:ascii="Calibri" w:eastAsia="Calibri" w:hAnsi="Calibri" w:cs="Calibri"/>
            <w:color w:val="000000" w:themeColor="text1"/>
            <w:rPrChange w:id="1761" w:author="Alex Lorimer" w:date="2016-01-21T09:00:00Z">
              <w:rPr>
                <w:rFonts w:ascii="Calibri" w:eastAsia="Calibri" w:hAnsi="Calibri" w:cs="Calibri"/>
                <w:color w:val="0070C0"/>
              </w:rPr>
            </w:rPrChange>
          </w:rPr>
          <w:delText>/*needs to be fleshed out and worked in properly</w:delText>
        </w:r>
      </w:del>
    </w:p>
    <w:p w14:paraId="6330555C" w14:textId="62D4B673" w:rsidR="009B58D2" w:rsidRPr="00305896" w:rsidDel="00305896" w:rsidRDefault="001059C9">
      <w:pPr>
        <w:jc w:val="both"/>
        <w:rPr>
          <w:del w:id="1762" w:author="Alex Lorimer" w:date="2016-01-21T09:02:00Z"/>
          <w:rFonts w:ascii="Calibri" w:eastAsia="Calibri" w:hAnsi="Calibri" w:cs="Calibri"/>
          <w:color w:val="000000" w:themeColor="text1"/>
          <w:rPrChange w:id="1763" w:author="Alex Lorimer" w:date="2016-01-21T09:02:00Z">
            <w:rPr>
              <w:del w:id="1764" w:author="Alex Lorimer" w:date="2016-01-21T09:02:00Z"/>
              <w:rFonts w:ascii="Calibri" w:hAnsi="Calibri"/>
              <w:color w:val="0070C0"/>
            </w:rPr>
          </w:rPrChange>
        </w:rPr>
      </w:pPr>
      <w:r w:rsidRPr="00305896">
        <w:rPr>
          <w:rFonts w:ascii="Calibri" w:eastAsia="Calibri" w:hAnsi="Calibri" w:cs="Calibri"/>
          <w:color w:val="000000" w:themeColor="text1"/>
          <w:rPrChange w:id="1765" w:author="Alex Lorimer" w:date="2016-01-21T09:00:00Z">
            <w:rPr>
              <w:rFonts w:ascii="Calibri" w:eastAsia="Calibri" w:hAnsi="Calibri" w:cs="Calibri"/>
              <w:color w:val="0070C0"/>
            </w:rPr>
          </w:rPrChange>
        </w:rPr>
        <w:t xml:space="preserve">The ubiquity and real-world impact of </w:t>
      </w:r>
      <w:ins w:id="1766" w:author="Alex Lorimer" w:date="2016-01-21T09:00:00Z">
        <w:r w:rsidR="00305896">
          <w:rPr>
            <w:rFonts w:ascii="Calibri" w:eastAsia="Calibri" w:hAnsi="Calibri" w:cs="Calibri"/>
            <w:color w:val="000000" w:themeColor="text1"/>
          </w:rPr>
          <w:t xml:space="preserve">problem solving </w:t>
        </w:r>
      </w:ins>
      <w:del w:id="1767" w:author="Alex Lorimer" w:date="2016-01-21T09:00:00Z">
        <w:r w:rsidRPr="00305896" w:rsidDel="00305896">
          <w:rPr>
            <w:rFonts w:ascii="Calibri" w:eastAsia="Calibri" w:hAnsi="Calibri" w:cs="Calibri"/>
            <w:color w:val="000000" w:themeColor="text1"/>
            <w:rPrChange w:id="1768" w:author="Alex Lorimer" w:date="2016-01-21T09:00:00Z">
              <w:rPr>
                <w:rFonts w:ascii="Calibri" w:eastAsia="Calibri" w:hAnsi="Calibri" w:cs="Calibri"/>
                <w:color w:val="0070C0"/>
              </w:rPr>
            </w:rPrChange>
          </w:rPr>
          <w:delText xml:space="preserve">similar </w:delText>
        </w:r>
      </w:del>
      <w:r w:rsidRPr="00305896">
        <w:rPr>
          <w:rFonts w:ascii="Calibri" w:eastAsia="Calibri" w:hAnsi="Calibri" w:cs="Calibri"/>
          <w:color w:val="000000" w:themeColor="text1"/>
          <w:rPrChange w:id="1769" w:author="Alex Lorimer" w:date="2016-01-21T09:00:00Z">
            <w:rPr>
              <w:rFonts w:ascii="Calibri" w:eastAsia="Calibri" w:hAnsi="Calibri" w:cs="Calibri"/>
              <w:color w:val="0070C0"/>
            </w:rPr>
          </w:rPrChange>
        </w:rPr>
        <w:t xml:space="preserve">algorithms, along with their </w:t>
      </w:r>
      <w:ins w:id="1770" w:author="Alex Lorimer" w:date="2016-01-21T09:05:00Z">
        <w:r w:rsidR="00C067DE">
          <w:rPr>
            <w:rFonts w:ascii="Calibri" w:eastAsia="Calibri" w:hAnsi="Calibri" w:cs="Calibri"/>
            <w:color w:val="000000" w:themeColor="text1"/>
          </w:rPr>
          <w:t xml:space="preserve">potential </w:t>
        </w:r>
      </w:ins>
      <w:r w:rsidRPr="00305896">
        <w:rPr>
          <w:rFonts w:ascii="Calibri" w:eastAsia="Calibri" w:hAnsi="Calibri" w:cs="Calibri"/>
          <w:color w:val="000000" w:themeColor="text1"/>
          <w:rPrChange w:id="1771" w:author="Alex Lorimer" w:date="2016-01-21T09:00:00Z">
            <w:rPr>
              <w:rFonts w:ascii="Calibri" w:eastAsia="Calibri" w:hAnsi="Calibri" w:cs="Calibri"/>
              <w:color w:val="0070C0"/>
            </w:rPr>
          </w:rPrChange>
        </w:rPr>
        <w:t>definition by relatively simple rules, makes this an appealing educational topic.</w:t>
      </w:r>
      <w:ins w:id="1772" w:author="Alex Lorimer" w:date="2016-01-21T09:02:00Z">
        <w:r w:rsidR="00305896">
          <w:rPr>
            <w:rFonts w:ascii="Calibri" w:eastAsia="Calibri" w:hAnsi="Calibri" w:cs="Calibri"/>
            <w:color w:val="000000" w:themeColor="text1"/>
          </w:rPr>
          <w:t xml:space="preserve"> </w:t>
        </w:r>
      </w:ins>
    </w:p>
    <w:p w14:paraId="6CF39152" w14:textId="42B59CBA" w:rsidR="001059C9" w:rsidRPr="00305896" w:rsidRDefault="001059C9">
      <w:pPr>
        <w:jc w:val="both"/>
        <w:rPr>
          <w:ins w:id="1773" w:author="Alex Lorimer" w:date="2016-01-20T21:21:00Z"/>
          <w:rFonts w:ascii="Calibri" w:eastAsia="Calibri" w:hAnsi="Calibri" w:cs="Calibri"/>
          <w:color w:val="000000" w:themeColor="text1"/>
          <w:rPrChange w:id="1774" w:author="Alex Lorimer" w:date="2016-01-21T09:02:00Z">
            <w:rPr>
              <w:ins w:id="1775" w:author="Alex Lorimer" w:date="2016-01-20T21:21:00Z"/>
              <w:rFonts w:ascii="Calibri" w:eastAsia="Calibri" w:hAnsi="Calibri" w:cs="Calibri"/>
              <w:color w:val="0070C0"/>
            </w:rPr>
          </w:rPrChange>
        </w:rPr>
        <w:pPrChange w:id="1776" w:author="Alex Lorimer" w:date="2016-01-21T09:02:00Z">
          <w:pPr/>
        </w:pPrChange>
      </w:pPr>
      <w:r w:rsidRPr="00305896">
        <w:rPr>
          <w:rFonts w:ascii="Calibri" w:eastAsia="Calibri" w:hAnsi="Calibri" w:cs="Calibri"/>
          <w:color w:val="000000" w:themeColor="text1"/>
          <w:rPrChange w:id="1777" w:author="Alex Lorimer" w:date="2016-01-21T09:02:00Z">
            <w:rPr>
              <w:rFonts w:ascii="Calibri" w:eastAsia="Calibri" w:hAnsi="Calibri" w:cs="Calibri"/>
              <w:color w:val="0070C0"/>
            </w:rPr>
          </w:rPrChange>
        </w:rPr>
        <w:t xml:space="preserve">Our </w:t>
      </w:r>
      <w:del w:id="1778" w:author="Alex Lorimer" w:date="2016-01-20T16:52:00Z">
        <w:r w:rsidRPr="00305896" w:rsidDel="009B58D2">
          <w:rPr>
            <w:rFonts w:ascii="Calibri" w:eastAsia="Calibri" w:hAnsi="Calibri" w:cs="Calibri"/>
            <w:color w:val="000000" w:themeColor="text1"/>
            <w:rPrChange w:id="1779" w:author="Alex Lorimer" w:date="2016-01-21T09:02:00Z">
              <w:rPr>
                <w:rFonts w:ascii="Calibri" w:eastAsia="Calibri" w:hAnsi="Calibri" w:cs="Calibri"/>
                <w:color w:val="0070C0"/>
              </w:rPr>
            </w:rPrChange>
          </w:rPr>
          <w:delText xml:space="preserve">objective </w:delText>
        </w:r>
      </w:del>
      <w:ins w:id="1780" w:author="Alex Lorimer" w:date="2016-01-20T16:52:00Z">
        <w:r w:rsidR="009B58D2" w:rsidRPr="00305896">
          <w:rPr>
            <w:rFonts w:ascii="Calibri" w:eastAsia="Calibri" w:hAnsi="Calibri" w:cs="Calibri"/>
            <w:color w:val="000000" w:themeColor="text1"/>
            <w:rPrChange w:id="1781" w:author="Alex Lorimer" w:date="2016-01-21T09:02:00Z">
              <w:rPr>
                <w:rFonts w:ascii="Calibri" w:eastAsia="Calibri" w:hAnsi="Calibri" w:cs="Calibri"/>
                <w:color w:val="0070C0"/>
              </w:rPr>
            </w:rPrChange>
          </w:rPr>
          <w:t xml:space="preserve">intention </w:t>
        </w:r>
      </w:ins>
      <w:r w:rsidRPr="00305896">
        <w:rPr>
          <w:rFonts w:ascii="Calibri" w:eastAsia="Calibri" w:hAnsi="Calibri" w:cs="Calibri"/>
          <w:color w:val="000000" w:themeColor="text1"/>
          <w:rPrChange w:id="1782" w:author="Alex Lorimer" w:date="2016-01-21T09:02:00Z">
            <w:rPr>
              <w:rFonts w:ascii="Calibri" w:eastAsia="Calibri" w:hAnsi="Calibri" w:cs="Calibri"/>
              <w:color w:val="0070C0"/>
            </w:rPr>
          </w:rPrChange>
        </w:rPr>
        <w:t>is to develop a system to educate and inspire school children about the underlying mechanism of problem-solving algorithms</w:t>
      </w:r>
      <w:ins w:id="1783" w:author="Alex Lorimer" w:date="2016-01-21T09:03:00Z">
        <w:r w:rsidR="00305896">
          <w:rPr>
            <w:rFonts w:ascii="Calibri" w:eastAsia="Calibri" w:hAnsi="Calibri" w:cs="Calibri"/>
            <w:color w:val="000000" w:themeColor="text1"/>
          </w:rPr>
          <w:t xml:space="preserve">, </w:t>
        </w:r>
      </w:ins>
      <w:ins w:id="1784" w:author="Alex Lorimer" w:date="2016-01-21T09:04:00Z">
        <w:r w:rsidR="00305896">
          <w:rPr>
            <w:rFonts w:ascii="Calibri" w:eastAsia="Calibri" w:hAnsi="Calibri" w:cs="Calibri"/>
            <w:color w:val="000000" w:themeColor="text1"/>
          </w:rPr>
          <w:t xml:space="preserve">and to inspire the next generation of computer scientists and engineers to </w:t>
        </w:r>
      </w:ins>
      <w:ins w:id="1785" w:author="Alex Lorimer" w:date="2016-01-21T09:05:00Z">
        <w:r w:rsidR="00C067DE">
          <w:rPr>
            <w:rFonts w:ascii="Calibri" w:eastAsia="Calibri" w:hAnsi="Calibri" w:cs="Calibri"/>
            <w:color w:val="000000" w:themeColor="text1"/>
          </w:rPr>
          <w:t xml:space="preserve">design </w:t>
        </w:r>
      </w:ins>
      <w:ins w:id="1786" w:author="Alex Lorimer" w:date="2016-01-21T09:06:00Z">
        <w:r w:rsidR="00C067DE">
          <w:rPr>
            <w:rFonts w:ascii="Calibri" w:eastAsia="Calibri" w:hAnsi="Calibri" w:cs="Calibri"/>
            <w:color w:val="000000" w:themeColor="text1"/>
          </w:rPr>
          <w:t xml:space="preserve">and discover the </w:t>
        </w:r>
      </w:ins>
      <w:ins w:id="1787" w:author="Alex Lorimer" w:date="2016-01-21T09:05:00Z">
        <w:r w:rsidR="00C067DE">
          <w:rPr>
            <w:rFonts w:ascii="Calibri" w:eastAsia="Calibri" w:hAnsi="Calibri" w:cs="Calibri"/>
            <w:color w:val="000000" w:themeColor="text1"/>
          </w:rPr>
          <w:t>world shaping algorithms of the future.</w:t>
        </w:r>
      </w:ins>
      <w:del w:id="1788" w:author="Alex Lorimer" w:date="2016-01-20T16:52:00Z">
        <w:r w:rsidRPr="00305896" w:rsidDel="00222F00">
          <w:rPr>
            <w:rFonts w:ascii="Calibri" w:eastAsia="Calibri" w:hAnsi="Calibri" w:cs="Calibri"/>
            <w:color w:val="000000" w:themeColor="text1"/>
            <w:rPrChange w:id="1789" w:author="Alex Lorimer" w:date="2016-01-21T09:02:00Z">
              <w:rPr>
                <w:rFonts w:ascii="Calibri" w:eastAsia="Calibri" w:hAnsi="Calibri" w:cs="Calibri"/>
                <w:color w:val="0070C0"/>
              </w:rPr>
            </w:rPrChange>
          </w:rPr>
          <w:delText xml:space="preserve"> and simple artificial intelligences. </w:delText>
        </w:r>
      </w:del>
      <w:del w:id="1790" w:author="Alex Lorimer" w:date="2016-01-21T09:02:00Z">
        <w:r w:rsidRPr="00305896" w:rsidDel="00305896">
          <w:rPr>
            <w:rFonts w:ascii="Calibri" w:eastAsia="Calibri" w:hAnsi="Calibri" w:cs="Calibri"/>
            <w:color w:val="000000" w:themeColor="text1"/>
            <w:rPrChange w:id="1791" w:author="Alex Lorimer" w:date="2016-01-21T09:02:00Z">
              <w:rPr>
                <w:rFonts w:ascii="Calibri" w:eastAsia="Calibri" w:hAnsi="Calibri" w:cs="Calibri"/>
                <w:color w:val="0070C0"/>
              </w:rPr>
            </w:rPrChange>
          </w:rPr>
          <w:delText>*/</w:delText>
        </w:r>
      </w:del>
    </w:p>
    <w:p w14:paraId="04D2EC2D" w14:textId="77777777" w:rsidR="0017250E" w:rsidRDefault="0017250E" w:rsidP="001059C9">
      <w:pPr>
        <w:rPr>
          <w:ins w:id="1792" w:author="Alex Lorimer" w:date="2016-01-20T21:21:00Z"/>
          <w:rFonts w:ascii="Calibri" w:eastAsia="Calibri" w:hAnsi="Calibri" w:cs="Calibri"/>
          <w:color w:val="0070C0"/>
        </w:rPr>
      </w:pPr>
    </w:p>
    <w:p w14:paraId="55D2E953" w14:textId="70503B11" w:rsidR="0017250E" w:rsidRPr="0017250E" w:rsidRDefault="0017250E">
      <w:pPr>
        <w:ind w:firstLine="720"/>
        <w:rPr>
          <w:ins w:id="1793" w:author="Alex Lorimer" w:date="2016-01-20T21:21:00Z"/>
          <w:rFonts w:ascii="Calibri" w:eastAsia="Calibri" w:hAnsi="Calibri" w:cs="Calibri"/>
          <w:b/>
          <w:color w:val="9F6200" w:themeColor="text2" w:themeTint="BF"/>
          <w:rPrChange w:id="1794" w:author="Alex Lorimer" w:date="2016-01-20T21:21:00Z">
            <w:rPr>
              <w:ins w:id="1795" w:author="Alex Lorimer" w:date="2016-01-20T21:21:00Z"/>
              <w:rFonts w:ascii="Calibri" w:eastAsia="Calibri" w:hAnsi="Calibri" w:cs="Calibri"/>
              <w:color w:val="0070C0"/>
            </w:rPr>
          </w:rPrChange>
        </w:rPr>
        <w:pPrChange w:id="1796" w:author="Alex Lorimer" w:date="2016-01-20T21:21:00Z">
          <w:pPr/>
        </w:pPrChange>
      </w:pPr>
      <w:ins w:id="1797" w:author="Alex Lorimer" w:date="2016-01-20T21:21:00Z">
        <w:r w:rsidRPr="0017250E">
          <w:rPr>
            <w:rFonts w:ascii="Calibri" w:eastAsia="Calibri" w:hAnsi="Calibri" w:cs="Calibri"/>
            <w:b/>
            <w:color w:val="9F6200" w:themeColor="text2" w:themeTint="BF"/>
            <w:rPrChange w:id="1798" w:author="Alex Lorimer" w:date="2016-01-20T21:21:00Z">
              <w:rPr>
                <w:rFonts w:ascii="Calibri" w:eastAsia="Calibri" w:hAnsi="Calibri" w:cs="Calibri"/>
                <w:color w:val="0070C0"/>
              </w:rPr>
            </w:rPrChange>
          </w:rPr>
          <w:t>Unique Selling Points 2.4.1</w:t>
        </w:r>
      </w:ins>
    </w:p>
    <w:p w14:paraId="2BBC10F6" w14:textId="7983A861" w:rsidR="00206A2B" w:rsidRDefault="000B241F" w:rsidP="00530FF6">
      <w:pPr>
        <w:tabs>
          <w:tab w:val="center" w:pos="1387"/>
        </w:tabs>
        <w:jc w:val="both"/>
        <w:rPr>
          <w:ins w:id="1799" w:author="Alex Lorimer" w:date="2016-01-21T09:27:00Z"/>
          <w:rFonts w:ascii="Calibri" w:eastAsia="Calibri" w:hAnsi="Calibri" w:cs="Calibri"/>
          <w:color w:val="000000" w:themeColor="text1"/>
        </w:rPr>
      </w:pPr>
      <w:ins w:id="1800" w:author="Alex Lorimer" w:date="2016-01-21T09:06:00Z">
        <w:r>
          <w:rPr>
            <w:rFonts w:ascii="Calibri" w:eastAsia="Calibri" w:hAnsi="Calibri" w:cs="Calibri"/>
            <w:color w:val="000000" w:themeColor="text1"/>
          </w:rPr>
          <w:t xml:space="preserve">In response to our </w:t>
        </w:r>
      </w:ins>
      <w:ins w:id="1801" w:author="Alex Lorimer" w:date="2016-01-21T09:07:00Z">
        <w:r>
          <w:rPr>
            <w:rFonts w:ascii="Calibri" w:eastAsia="Calibri" w:hAnsi="Calibri" w:cs="Calibri"/>
            <w:color w:val="000000" w:themeColor="text1"/>
          </w:rPr>
          <w:t xml:space="preserve">market research, we have formulated a series of </w:t>
        </w:r>
      </w:ins>
      <w:ins w:id="1802" w:author="Alex Lorimer" w:date="2016-01-21T09:35:00Z">
        <w:r w:rsidR="004D53F0">
          <w:rPr>
            <w:rFonts w:ascii="Calibri" w:eastAsia="Calibri" w:hAnsi="Calibri" w:cs="Calibri"/>
            <w:color w:val="000000" w:themeColor="text1"/>
          </w:rPr>
          <w:t>features</w:t>
        </w:r>
      </w:ins>
      <w:ins w:id="1803" w:author="Alex Lorimer" w:date="2016-01-21T09:07:00Z">
        <w:r>
          <w:rPr>
            <w:rFonts w:ascii="Calibri" w:eastAsia="Calibri" w:hAnsi="Calibri" w:cs="Calibri"/>
            <w:color w:val="000000" w:themeColor="text1"/>
          </w:rPr>
          <w:t xml:space="preserve"> that we intend on emphasizing as unique selling points of our concept. </w:t>
        </w:r>
      </w:ins>
      <w:ins w:id="1804" w:author="Alex Lorimer" w:date="2016-01-21T09:27:00Z">
        <w:r w:rsidR="00206A2B" w:rsidRPr="00D52E93">
          <w:rPr>
            <w:rFonts w:ascii="Calibri" w:eastAsia="Calibri" w:hAnsi="Calibri" w:cs="Calibri"/>
            <w:color w:val="000000" w:themeColor="text1"/>
          </w:rPr>
          <w:t>As a means of differentiating ourselves from other educational coding games, our system will</w:t>
        </w:r>
      </w:ins>
      <w:ins w:id="1805" w:author="Alex Lorimer" w:date="2016-01-21T09:29:00Z">
        <w:r w:rsidR="00206A2B">
          <w:rPr>
            <w:rFonts w:ascii="Calibri" w:eastAsia="Calibri" w:hAnsi="Calibri" w:cs="Calibri"/>
            <w:color w:val="000000" w:themeColor="text1"/>
          </w:rPr>
          <w:t>:</w:t>
        </w:r>
      </w:ins>
    </w:p>
    <w:p w14:paraId="599F2E49" w14:textId="7D5733BE" w:rsidR="00530FF6" w:rsidRDefault="00206A2B">
      <w:pPr>
        <w:pStyle w:val="ListParagraph"/>
        <w:numPr>
          <w:ilvl w:val="0"/>
          <w:numId w:val="32"/>
        </w:numPr>
        <w:tabs>
          <w:tab w:val="center" w:pos="1387"/>
        </w:tabs>
        <w:jc w:val="both"/>
        <w:rPr>
          <w:ins w:id="1806" w:author="Alex Lorimer" w:date="2016-01-21T09:30:00Z"/>
          <w:rFonts w:ascii="Calibri" w:eastAsia="Calibri" w:hAnsi="Calibri" w:cs="Calibri"/>
          <w:color w:val="000000" w:themeColor="text1"/>
        </w:rPr>
        <w:pPrChange w:id="1807" w:author="Alex Lorimer" w:date="2016-01-21T09:27:00Z">
          <w:pPr>
            <w:tabs>
              <w:tab w:val="center" w:pos="1387"/>
            </w:tabs>
            <w:jc w:val="both"/>
          </w:pPr>
        </w:pPrChange>
      </w:pPr>
      <w:ins w:id="1808" w:author="Alex Lorimer" w:date="2016-01-21T09:29:00Z">
        <w:r>
          <w:rPr>
            <w:rFonts w:ascii="Calibri" w:eastAsia="Calibri" w:hAnsi="Calibri" w:cs="Calibri"/>
            <w:color w:val="000000" w:themeColor="text1"/>
          </w:rPr>
          <w:t>F</w:t>
        </w:r>
      </w:ins>
      <w:ins w:id="1809" w:author="Alex Lorimer" w:date="2016-01-20T21:21:00Z">
        <w:r w:rsidR="0017250E" w:rsidRPr="00206A2B">
          <w:rPr>
            <w:rFonts w:ascii="Calibri" w:eastAsia="Calibri" w:hAnsi="Calibri" w:cs="Calibri"/>
            <w:color w:val="000000" w:themeColor="text1"/>
            <w:rPrChange w:id="1810" w:author="Alex Lorimer" w:date="2016-01-21T09:27:00Z">
              <w:rPr/>
            </w:rPrChange>
          </w:rPr>
          <w:t>acilitate the construction of complex conditional algorithm</w:t>
        </w:r>
        <w:r w:rsidR="004D53F0">
          <w:rPr>
            <w:rFonts w:ascii="Calibri" w:eastAsia="Calibri" w:hAnsi="Calibri" w:cs="Calibri"/>
            <w:color w:val="000000" w:themeColor="text1"/>
          </w:rPr>
          <w:t xml:space="preserve">s (built from simple elements) </w:t>
        </w:r>
        <w:r w:rsidR="0017250E" w:rsidRPr="00206A2B">
          <w:rPr>
            <w:rFonts w:ascii="Calibri" w:eastAsia="Calibri" w:hAnsi="Calibri" w:cs="Calibri"/>
            <w:color w:val="000000" w:themeColor="text1"/>
            <w:rPrChange w:id="1811" w:author="Alex Lorimer" w:date="2016-01-21T09:27:00Z">
              <w:rPr/>
            </w:rPrChange>
          </w:rPr>
          <w:t xml:space="preserve">that are capable of </w:t>
        </w:r>
      </w:ins>
      <w:ins w:id="1812" w:author="Alex Lorimer" w:date="2016-01-21T09:23:00Z">
        <w:r w:rsidR="00BC448B" w:rsidRPr="00206A2B">
          <w:rPr>
            <w:rFonts w:ascii="Calibri" w:eastAsia="Calibri" w:hAnsi="Calibri" w:cs="Calibri"/>
            <w:color w:val="000000" w:themeColor="text1"/>
            <w:rPrChange w:id="1813" w:author="Alex Lorimer" w:date="2016-01-21T09:27:00Z">
              <w:rPr/>
            </w:rPrChange>
          </w:rPr>
          <w:t xml:space="preserve">effectively </w:t>
        </w:r>
      </w:ins>
      <w:ins w:id="1814" w:author="Alex Lorimer" w:date="2016-01-20T21:21:00Z">
        <w:r w:rsidR="0017250E" w:rsidRPr="00206A2B">
          <w:rPr>
            <w:rFonts w:ascii="Calibri" w:eastAsia="Calibri" w:hAnsi="Calibri" w:cs="Calibri"/>
            <w:color w:val="000000" w:themeColor="text1"/>
            <w:rPrChange w:id="1815" w:author="Alex Lorimer" w:date="2016-01-21T09:27:00Z">
              <w:rPr/>
            </w:rPrChange>
          </w:rPr>
          <w:t xml:space="preserve">driving autonomous actions in different contexts. The player </w:t>
        </w:r>
      </w:ins>
      <w:ins w:id="1816" w:author="Alex Lorimer" w:date="2016-01-21T09:23:00Z">
        <w:r w:rsidR="00BC448B" w:rsidRPr="00206A2B">
          <w:rPr>
            <w:rFonts w:ascii="Calibri" w:eastAsia="Calibri" w:hAnsi="Calibri" w:cs="Calibri"/>
            <w:color w:val="000000" w:themeColor="text1"/>
            <w:rPrChange w:id="1817" w:author="Alex Lorimer" w:date="2016-01-21T09:27:00Z">
              <w:rPr/>
            </w:rPrChange>
          </w:rPr>
          <w:t>will</w:t>
        </w:r>
      </w:ins>
      <w:ins w:id="1818" w:author="Alex Lorimer" w:date="2016-01-20T21:21:00Z">
        <w:r w:rsidR="0017250E" w:rsidRPr="00206A2B">
          <w:rPr>
            <w:rFonts w:ascii="Calibri" w:eastAsia="Calibri" w:hAnsi="Calibri" w:cs="Calibri"/>
            <w:color w:val="000000" w:themeColor="text1"/>
            <w:rPrChange w:id="1819" w:author="Alex Lorimer" w:date="2016-01-21T09:27:00Z">
              <w:rPr/>
            </w:rPrChange>
          </w:rPr>
          <w:t xml:space="preserve"> spend their time programming decision-making structures rather than defining a static sequence of behaviours</w:t>
        </w:r>
      </w:ins>
      <w:ins w:id="1820" w:author="Alex Lorimer" w:date="2016-01-21T09:24:00Z">
        <w:r w:rsidR="00BC448B" w:rsidRPr="00206A2B">
          <w:rPr>
            <w:rFonts w:ascii="Calibri" w:eastAsia="Calibri" w:hAnsi="Calibri" w:cs="Calibri"/>
            <w:color w:val="000000" w:themeColor="text1"/>
            <w:rPrChange w:id="1821" w:author="Alex Lorimer" w:date="2016-01-21T09:27:00Z">
              <w:rPr/>
            </w:rPrChange>
          </w:rPr>
          <w:t xml:space="preserve"> for very specific context</w:t>
        </w:r>
      </w:ins>
      <w:ins w:id="1822" w:author="Alex Lorimer" w:date="2016-01-20T21:21:00Z">
        <w:r w:rsidR="0017250E" w:rsidRPr="00206A2B">
          <w:rPr>
            <w:rFonts w:ascii="Calibri" w:eastAsia="Calibri" w:hAnsi="Calibri" w:cs="Calibri"/>
            <w:color w:val="000000" w:themeColor="text1"/>
            <w:rPrChange w:id="1823" w:author="Alex Lorimer" w:date="2016-01-21T09:27:00Z">
              <w:rPr/>
            </w:rPrChange>
          </w:rPr>
          <w:t xml:space="preserve">. </w:t>
        </w:r>
      </w:ins>
    </w:p>
    <w:p w14:paraId="48DFD384" w14:textId="77777777" w:rsidR="00206A2B" w:rsidRDefault="00206A2B">
      <w:pPr>
        <w:pStyle w:val="ListParagraph"/>
        <w:tabs>
          <w:tab w:val="center" w:pos="1387"/>
        </w:tabs>
        <w:jc w:val="both"/>
        <w:rPr>
          <w:ins w:id="1824" w:author="Alex Lorimer" w:date="2016-01-21T09:27:00Z"/>
          <w:rFonts w:ascii="Calibri" w:eastAsia="Calibri" w:hAnsi="Calibri" w:cs="Calibri"/>
          <w:color w:val="000000" w:themeColor="text1"/>
        </w:rPr>
        <w:pPrChange w:id="1825" w:author="Alex Lorimer" w:date="2016-01-21T09:30:00Z">
          <w:pPr>
            <w:tabs>
              <w:tab w:val="center" w:pos="1387"/>
            </w:tabs>
            <w:jc w:val="both"/>
          </w:pPr>
        </w:pPrChange>
      </w:pPr>
    </w:p>
    <w:p w14:paraId="0E05196E" w14:textId="48380917" w:rsidR="00530FF6" w:rsidRPr="004D53F0" w:rsidRDefault="00206A2B">
      <w:pPr>
        <w:pStyle w:val="ListParagraph"/>
        <w:numPr>
          <w:ilvl w:val="0"/>
          <w:numId w:val="32"/>
        </w:numPr>
        <w:tabs>
          <w:tab w:val="center" w:pos="1387"/>
        </w:tabs>
        <w:jc w:val="both"/>
        <w:rPr>
          <w:ins w:id="1826" w:author="Alex Lorimer" w:date="2016-01-21T09:36:00Z"/>
          <w:rFonts w:ascii="Calibri" w:eastAsia="Calibri" w:hAnsi="Calibri" w:cs="Calibri"/>
          <w:color w:val="000000" w:themeColor="text1"/>
          <w:rPrChange w:id="1827" w:author="Alex Lorimer" w:date="2016-01-21T09:36:00Z">
            <w:rPr>
              <w:ins w:id="1828" w:author="Alex Lorimer" w:date="2016-01-21T09:36:00Z"/>
              <w:rFonts w:ascii="Calibri" w:hAnsi="Calibri"/>
            </w:rPr>
          </w:rPrChange>
        </w:rPr>
        <w:pPrChange w:id="1829" w:author="Alex Lorimer" w:date="2016-01-21T09:28:00Z">
          <w:pPr>
            <w:tabs>
              <w:tab w:val="center" w:pos="1387"/>
            </w:tabs>
            <w:jc w:val="both"/>
          </w:pPr>
        </w:pPrChange>
      </w:pPr>
      <w:ins w:id="1830" w:author="Alex Lorimer" w:date="2016-01-21T09:29:00Z">
        <w:r>
          <w:rPr>
            <w:rFonts w:ascii="Calibri" w:hAnsi="Calibri"/>
          </w:rPr>
          <w:t>P</w:t>
        </w:r>
      </w:ins>
      <w:ins w:id="1831" w:author="Alex Lorimer" w:date="2016-01-21T06:39:00Z">
        <w:r w:rsidR="00530FF6" w:rsidRPr="00206A2B">
          <w:rPr>
            <w:rFonts w:ascii="Calibri" w:hAnsi="Calibri"/>
            <w:rPrChange w:id="1832" w:author="Alex Lorimer" w:date="2016-01-21T09:28:00Z">
              <w:rPr/>
            </w:rPrChange>
          </w:rPr>
          <w:t>rovide a block based programming interface that facilitates intuitive comprehension of nested/convoluted flow control structures, so that flexible and dynamic algorithms can be created</w:t>
        </w:r>
      </w:ins>
      <w:ins w:id="1833" w:author="Alex Lorimer" w:date="2016-01-21T09:28:00Z">
        <w:r w:rsidRPr="00206A2B">
          <w:rPr>
            <w:rFonts w:ascii="Calibri" w:hAnsi="Calibri"/>
            <w:rPrChange w:id="1834" w:author="Alex Lorimer" w:date="2016-01-21T09:28:00Z">
              <w:rPr/>
            </w:rPrChange>
          </w:rPr>
          <w:t xml:space="preserve"> to drive autonomous behaviour</w:t>
        </w:r>
      </w:ins>
      <w:ins w:id="1835" w:author="Alex Lorimer" w:date="2016-01-21T06:39:00Z">
        <w:r w:rsidR="00530FF6" w:rsidRPr="00206A2B">
          <w:rPr>
            <w:rFonts w:ascii="Calibri" w:hAnsi="Calibri"/>
            <w:rPrChange w:id="1836" w:author="Alex Lorimer" w:date="2016-01-21T09:28:00Z">
              <w:rPr/>
            </w:rPrChange>
          </w:rPr>
          <w:t>.</w:t>
        </w:r>
      </w:ins>
      <w:ins w:id="1837" w:author="Alex Lorimer" w:date="2016-01-21T09:29:00Z">
        <w:r>
          <w:rPr>
            <w:rFonts w:ascii="Calibri" w:hAnsi="Calibri"/>
          </w:rPr>
          <w:t xml:space="preserve"> We will taking </w:t>
        </w:r>
      </w:ins>
      <w:ins w:id="1838" w:author="Alex Lorimer" w:date="2016-01-21T09:30:00Z">
        <w:r>
          <w:rPr>
            <w:rFonts w:ascii="Calibri" w:hAnsi="Calibri"/>
          </w:rPr>
          <w:t xml:space="preserve">some </w:t>
        </w:r>
      </w:ins>
      <w:ins w:id="1839" w:author="Alex Lorimer" w:date="2016-01-21T09:29:00Z">
        <w:r>
          <w:rPr>
            <w:rFonts w:ascii="Calibri" w:hAnsi="Calibri"/>
          </w:rPr>
          <w:t xml:space="preserve">inspiration from Scratch’s drag and drop </w:t>
        </w:r>
        <w:r>
          <w:rPr>
            <w:rFonts w:ascii="Calibri" w:hAnsi="Calibri"/>
          </w:rPr>
          <w:lastRenderedPageBreak/>
          <w:t xml:space="preserve">system, </w:t>
        </w:r>
      </w:ins>
      <w:ins w:id="1840" w:author="Alex Lorimer" w:date="2016-01-21T09:30:00Z">
        <w:r>
          <w:rPr>
            <w:rFonts w:ascii="Calibri" w:hAnsi="Calibri"/>
          </w:rPr>
          <w:t xml:space="preserve">though this is acknowledged to have limited scope for </w:t>
        </w:r>
      </w:ins>
      <w:ins w:id="1841" w:author="Alex Lorimer" w:date="2016-01-21T09:33:00Z">
        <w:r w:rsidR="0064628C">
          <w:rPr>
            <w:rFonts w:ascii="Calibri" w:hAnsi="Calibri"/>
          </w:rPr>
          <w:t>programming</w:t>
        </w:r>
      </w:ins>
      <w:ins w:id="1842" w:author="Alex Lorimer" w:date="2016-01-21T09:30:00Z">
        <w:r w:rsidR="0064628C">
          <w:rPr>
            <w:rFonts w:ascii="Calibri" w:hAnsi="Calibri"/>
          </w:rPr>
          <w:t xml:space="preserve"> autonomous behaviour in a</w:t>
        </w:r>
      </w:ins>
      <w:ins w:id="1843" w:author="Alex Lorimer" w:date="2016-01-21T09:34:00Z">
        <w:r w:rsidR="0064628C">
          <w:rPr>
            <w:rFonts w:ascii="Calibri" w:hAnsi="Calibri"/>
          </w:rPr>
          <w:t>n easy-to-read</w:t>
        </w:r>
        <w:r w:rsidR="00FC02B8">
          <w:rPr>
            <w:rFonts w:ascii="Calibri" w:hAnsi="Calibri"/>
          </w:rPr>
          <w:t>, digestible</w:t>
        </w:r>
        <w:r w:rsidR="0064628C">
          <w:rPr>
            <w:rFonts w:ascii="Calibri" w:hAnsi="Calibri"/>
          </w:rPr>
          <w:t xml:space="preserve"> manner.</w:t>
        </w:r>
      </w:ins>
      <w:ins w:id="1844" w:author="Alex Lorimer" w:date="2016-01-21T09:30:00Z">
        <w:r>
          <w:rPr>
            <w:rFonts w:ascii="Calibri" w:hAnsi="Calibri"/>
          </w:rPr>
          <w:t xml:space="preserve"> </w:t>
        </w:r>
      </w:ins>
    </w:p>
    <w:p w14:paraId="6D336870" w14:textId="77777777" w:rsidR="004D53F0" w:rsidRPr="004D53F0" w:rsidRDefault="004D53F0">
      <w:pPr>
        <w:pStyle w:val="ListParagraph"/>
        <w:rPr>
          <w:ins w:id="1845" w:author="Alex Lorimer" w:date="2016-01-21T09:36:00Z"/>
          <w:rFonts w:ascii="Calibri" w:eastAsia="Calibri" w:hAnsi="Calibri" w:cs="Calibri"/>
          <w:color w:val="000000" w:themeColor="text1"/>
          <w:rPrChange w:id="1846" w:author="Alex Lorimer" w:date="2016-01-21T09:36:00Z">
            <w:rPr>
              <w:ins w:id="1847" w:author="Alex Lorimer" w:date="2016-01-21T09:36:00Z"/>
            </w:rPr>
          </w:rPrChange>
        </w:rPr>
        <w:pPrChange w:id="1848" w:author="Alex Lorimer" w:date="2016-01-21T09:36:00Z">
          <w:pPr>
            <w:pStyle w:val="ListParagraph"/>
            <w:numPr>
              <w:numId w:val="32"/>
            </w:numPr>
            <w:tabs>
              <w:tab w:val="center" w:pos="1387"/>
            </w:tabs>
            <w:ind w:hanging="360"/>
            <w:jc w:val="both"/>
          </w:pPr>
        </w:pPrChange>
      </w:pPr>
    </w:p>
    <w:p w14:paraId="0564202F" w14:textId="14020F0D" w:rsidR="004D53F0" w:rsidRPr="00206A2B" w:rsidRDefault="004D53F0">
      <w:pPr>
        <w:pStyle w:val="ListParagraph"/>
        <w:numPr>
          <w:ilvl w:val="0"/>
          <w:numId w:val="32"/>
        </w:numPr>
        <w:tabs>
          <w:tab w:val="center" w:pos="1387"/>
        </w:tabs>
        <w:jc w:val="both"/>
        <w:rPr>
          <w:ins w:id="1849" w:author="Alex Lorimer" w:date="2016-01-21T07:54:00Z"/>
          <w:rFonts w:ascii="Calibri" w:eastAsia="Calibri" w:hAnsi="Calibri" w:cs="Calibri"/>
          <w:color w:val="000000" w:themeColor="text1"/>
          <w:rPrChange w:id="1850" w:author="Alex Lorimer" w:date="2016-01-21T09:28:00Z">
            <w:rPr>
              <w:ins w:id="1851" w:author="Alex Lorimer" w:date="2016-01-21T07:54:00Z"/>
            </w:rPr>
          </w:rPrChange>
        </w:rPr>
        <w:pPrChange w:id="1852" w:author="Alex Lorimer" w:date="2016-01-21T09:28:00Z">
          <w:pPr>
            <w:tabs>
              <w:tab w:val="center" w:pos="1387"/>
            </w:tabs>
            <w:jc w:val="both"/>
          </w:pPr>
        </w:pPrChange>
      </w:pPr>
      <w:ins w:id="1853" w:author="Alex Lorimer" w:date="2016-01-21T09:36:00Z">
        <w:r>
          <w:rPr>
            <w:rFonts w:ascii="Calibri" w:eastAsia="Calibri" w:hAnsi="Calibri" w:cs="Calibri"/>
            <w:color w:val="000000" w:themeColor="text1"/>
          </w:rPr>
          <w:t xml:space="preserve">Provide the player with significant control over a colony of bees, allowing them to experiment </w:t>
        </w:r>
      </w:ins>
      <w:ins w:id="1854" w:author="Alex Lorimer" w:date="2016-01-21T09:38:00Z">
        <w:r>
          <w:rPr>
            <w:rFonts w:ascii="Calibri" w:eastAsia="Calibri" w:hAnsi="Calibri" w:cs="Calibri"/>
            <w:color w:val="000000" w:themeColor="text1"/>
          </w:rPr>
          <w:t xml:space="preserve">flexibly </w:t>
        </w:r>
      </w:ins>
      <w:ins w:id="1855" w:author="Alex Lorimer" w:date="2016-01-21T09:36:00Z">
        <w:r>
          <w:rPr>
            <w:rFonts w:ascii="Calibri" w:eastAsia="Calibri" w:hAnsi="Calibri" w:cs="Calibri"/>
            <w:color w:val="000000" w:themeColor="text1"/>
          </w:rPr>
          <w:t>with different swarm behaviour</w:t>
        </w:r>
      </w:ins>
      <w:ins w:id="1856" w:author="Alex Lorimer" w:date="2016-01-21T09:38:00Z">
        <w:r>
          <w:rPr>
            <w:rFonts w:ascii="Calibri" w:eastAsia="Calibri" w:hAnsi="Calibri" w:cs="Calibri"/>
            <w:color w:val="000000" w:themeColor="text1"/>
          </w:rPr>
          <w:t>s and to observe the results of their design at both a local and global scale (</w:t>
        </w:r>
      </w:ins>
      <w:ins w:id="1857" w:author="Alex Lorimer" w:date="2016-01-21T09:39:00Z">
        <w:r>
          <w:rPr>
            <w:rFonts w:ascii="Calibri" w:eastAsia="Calibri" w:hAnsi="Calibri" w:cs="Calibri"/>
            <w:color w:val="000000" w:themeColor="text1"/>
          </w:rPr>
          <w:t xml:space="preserve">close-up view and </w:t>
        </w:r>
      </w:ins>
      <w:ins w:id="1858" w:author="Alex Lorimer" w:date="2016-01-21T09:38:00Z">
        <w:r>
          <w:rPr>
            <w:rFonts w:ascii="Calibri" w:eastAsia="Calibri" w:hAnsi="Calibri" w:cs="Calibri"/>
            <w:color w:val="000000" w:themeColor="text1"/>
          </w:rPr>
          <w:t>map view).</w:t>
        </w:r>
      </w:ins>
    </w:p>
    <w:p w14:paraId="4D7E6419" w14:textId="1FEACE9D" w:rsidR="0017250E" w:rsidRPr="00660A11" w:rsidRDefault="0017250E" w:rsidP="0017250E">
      <w:pPr>
        <w:jc w:val="both"/>
        <w:rPr>
          <w:ins w:id="1859" w:author="Alex Lorimer" w:date="2016-01-20T21:21:00Z"/>
          <w:rFonts w:ascii="Calibri" w:eastAsia="Calibri" w:hAnsi="Calibri" w:cs="Calibri"/>
          <w:color w:val="000000" w:themeColor="text1"/>
        </w:rPr>
      </w:pPr>
    </w:p>
    <w:p w14:paraId="19A41C4A" w14:textId="77777777" w:rsidR="0017250E" w:rsidRDefault="0017250E" w:rsidP="001059C9">
      <w:pPr>
        <w:rPr>
          <w:ins w:id="1860" w:author="Alex Lorimer" w:date="2016-01-20T17:23:00Z"/>
          <w:rFonts w:ascii="Calibri" w:eastAsia="Calibri" w:hAnsi="Calibri" w:cs="Calibri"/>
          <w:color w:val="0070C0"/>
        </w:rPr>
      </w:pPr>
    </w:p>
    <w:p w14:paraId="3A064638" w14:textId="77777777" w:rsidR="00262158" w:rsidRPr="00D0522A" w:rsidRDefault="00262158" w:rsidP="001059C9">
      <w:pPr>
        <w:rPr>
          <w:color w:val="0070C0"/>
        </w:rPr>
      </w:pPr>
    </w:p>
    <w:p w14:paraId="1DC07FF6" w14:textId="77777777" w:rsidR="00625620" w:rsidRDefault="00625620" w:rsidP="00625620"/>
    <w:p w14:paraId="76877E28" w14:textId="77777777" w:rsidR="00305896" w:rsidRDefault="00305896">
      <w:pPr>
        <w:rPr>
          <w:ins w:id="1861" w:author="Alex Lorimer" w:date="2016-01-21T09:03:00Z"/>
          <w:rFonts w:ascii="Calibri" w:eastAsia="Calibri" w:hAnsi="Calibri" w:cs="Calibri"/>
          <w:b/>
          <w:bCs/>
          <w:color w:val="CD8C06" w:themeColor="accent1" w:themeShade="BF"/>
          <w:spacing w:val="5"/>
          <w:kern w:val="28"/>
          <w:sz w:val="44"/>
          <w:szCs w:val="36"/>
        </w:rPr>
      </w:pPr>
      <w:ins w:id="1862" w:author="Alex Lorimer" w:date="2016-01-21T09:03:00Z">
        <w:r>
          <w:rPr>
            <w:rFonts w:ascii="Calibri" w:eastAsia="Calibri" w:hAnsi="Calibri" w:cs="Calibri"/>
            <w:b/>
            <w:bCs/>
            <w:color w:val="CD8C06" w:themeColor="accent1" w:themeShade="BF"/>
            <w:sz w:val="44"/>
            <w:szCs w:val="36"/>
          </w:rPr>
          <w:br w:type="page"/>
        </w:r>
      </w:ins>
    </w:p>
    <w:p w14:paraId="28FA8B5B" w14:textId="3A776670" w:rsidR="00BE01AC" w:rsidRPr="00D52E93" w:rsidRDefault="00BE01AC" w:rsidP="00BE01AC">
      <w:pPr>
        <w:pStyle w:val="Title"/>
        <w:jc w:val="center"/>
        <w:rPr>
          <w:ins w:id="1863" w:author="Alex Lorimer" w:date="2016-01-21T08:06:00Z"/>
          <w:rFonts w:ascii="Calibri" w:hAnsi="Calibri"/>
          <w:b/>
          <w:color w:val="CD8C06" w:themeColor="accent1" w:themeShade="BF"/>
          <w:sz w:val="44"/>
          <w:szCs w:val="32"/>
        </w:rPr>
      </w:pPr>
      <w:ins w:id="1864" w:author="Alex Lorimer" w:date="2016-01-21T08:08:00Z">
        <w:r>
          <w:rPr>
            <w:rFonts w:ascii="Calibri" w:eastAsia="Calibri" w:hAnsi="Calibri" w:cs="Calibri"/>
            <w:b/>
            <w:bCs/>
            <w:color w:val="CD8C06" w:themeColor="accent1" w:themeShade="BF"/>
            <w:sz w:val="44"/>
            <w:szCs w:val="36"/>
          </w:rPr>
          <w:lastRenderedPageBreak/>
          <w:t xml:space="preserve">Requirement </w:t>
        </w:r>
      </w:ins>
      <w:ins w:id="1865" w:author="Alex Lorimer" w:date="2016-01-21T09:11:00Z">
        <w:r w:rsidR="00355168">
          <w:rPr>
            <w:rFonts w:ascii="Calibri" w:eastAsia="Calibri" w:hAnsi="Calibri" w:cs="Calibri"/>
            <w:b/>
            <w:bCs/>
            <w:color w:val="CD8C06" w:themeColor="accent1" w:themeShade="BF"/>
            <w:sz w:val="44"/>
            <w:szCs w:val="36"/>
          </w:rPr>
          <w:t>Specification 3.0</w:t>
        </w:r>
      </w:ins>
    </w:p>
    <w:p w14:paraId="013A5077" w14:textId="77777777" w:rsidR="00355168" w:rsidRDefault="00355168" w:rsidP="00BE01AC">
      <w:pPr>
        <w:rPr>
          <w:ins w:id="1866" w:author="Alex Lorimer" w:date="2016-01-21T09:11:00Z"/>
          <w:rFonts w:ascii="Calibri" w:eastAsia="Calibri" w:hAnsi="Calibri" w:cs="Calibri"/>
        </w:rPr>
      </w:pPr>
    </w:p>
    <w:p w14:paraId="2F8A9D79" w14:textId="72DCF83A" w:rsidR="00355168" w:rsidRPr="00065531" w:rsidRDefault="00065531">
      <w:pPr>
        <w:rPr>
          <w:ins w:id="1867" w:author="Alex Lorimer" w:date="2016-01-21T09:41:00Z"/>
          <w:rFonts w:ascii="Calibri" w:eastAsia="Calibri" w:hAnsi="Calibri" w:cs="Calibri"/>
          <w:b/>
          <w:color w:val="CD8C06" w:themeColor="accent1" w:themeShade="BF"/>
          <w:sz w:val="28"/>
          <w:rPrChange w:id="1868" w:author="Alex Lorimer" w:date="2016-01-21T09:42:00Z">
            <w:rPr>
              <w:ins w:id="1869" w:author="Alex Lorimer" w:date="2016-01-21T09:41:00Z"/>
              <w:rFonts w:ascii="Calibri" w:eastAsia="Calibri" w:hAnsi="Calibri" w:cs="Calibri"/>
            </w:rPr>
          </w:rPrChange>
        </w:rPr>
      </w:pPr>
      <w:ins w:id="1870" w:author="Alex Lorimer" w:date="2016-01-21T09:41:00Z">
        <w:r w:rsidRPr="00065531">
          <w:rPr>
            <w:rFonts w:ascii="Calibri" w:eastAsia="Calibri" w:hAnsi="Calibri" w:cs="Calibri"/>
            <w:b/>
            <w:color w:val="CD8C06" w:themeColor="accent1" w:themeShade="BF"/>
            <w:sz w:val="28"/>
            <w:rPrChange w:id="1871" w:author="Alex Lorimer" w:date="2016-01-21T09:42:00Z">
              <w:rPr>
                <w:rFonts w:ascii="Calibri" w:eastAsia="Calibri" w:hAnsi="Calibri" w:cs="Calibri"/>
              </w:rPr>
            </w:rPrChange>
          </w:rPr>
          <w:t>Introduction 3.1</w:t>
        </w:r>
      </w:ins>
    </w:p>
    <w:p w14:paraId="7ABAFF31" w14:textId="7D974DDE" w:rsidR="00065531" w:rsidRDefault="00065531">
      <w:pPr>
        <w:rPr>
          <w:ins w:id="1872" w:author="Alex Lorimer" w:date="2016-01-21T09:43:00Z"/>
          <w:rFonts w:ascii="Calibri" w:eastAsia="Calibri" w:hAnsi="Calibri" w:cs="Calibri"/>
        </w:rPr>
      </w:pPr>
      <w:ins w:id="1873" w:author="Alex Lorimer" w:date="2016-01-21T09:43:00Z">
        <w:r>
          <w:rPr>
            <w:rFonts w:ascii="Calibri" w:eastAsia="Calibri" w:hAnsi="Calibri" w:cs="Calibri"/>
          </w:rPr>
          <w:t>Blah blah</w:t>
        </w:r>
      </w:ins>
    </w:p>
    <w:p w14:paraId="7E4D7BE7" w14:textId="77777777" w:rsidR="00065531" w:rsidRDefault="00065531">
      <w:pPr>
        <w:rPr>
          <w:ins w:id="1874" w:author="Alex Lorimer" w:date="2016-01-21T09:11:00Z"/>
          <w:rFonts w:ascii="Calibri" w:eastAsia="Calibri" w:hAnsi="Calibri" w:cs="Calibri"/>
        </w:rPr>
      </w:pPr>
    </w:p>
    <w:p w14:paraId="5DD0D3FA" w14:textId="7CDA58BF" w:rsidR="00065531" w:rsidRDefault="00065531" w:rsidP="00065531">
      <w:pPr>
        <w:rPr>
          <w:ins w:id="1875" w:author="Alex Lorimer" w:date="2016-01-21T09:44:00Z"/>
          <w:rFonts w:ascii="Calibri" w:eastAsia="Calibri" w:hAnsi="Calibri" w:cs="Calibri"/>
          <w:b/>
          <w:color w:val="CD8C06" w:themeColor="accent1" w:themeShade="BF"/>
          <w:sz w:val="28"/>
        </w:rPr>
      </w:pPr>
      <w:ins w:id="1876" w:author="Alex Lorimer" w:date="2016-01-21T09:43:00Z">
        <w:r>
          <w:rPr>
            <w:rFonts w:ascii="Calibri" w:eastAsia="Calibri" w:hAnsi="Calibri" w:cs="Calibri"/>
            <w:b/>
            <w:color w:val="CD8C06" w:themeColor="accent1" w:themeShade="BF"/>
            <w:sz w:val="28"/>
          </w:rPr>
          <w:t>Description 3.</w:t>
        </w:r>
      </w:ins>
      <w:ins w:id="1877" w:author="Alex Lorimer" w:date="2016-01-21T09:44:00Z">
        <w:r>
          <w:rPr>
            <w:rFonts w:ascii="Calibri" w:eastAsia="Calibri" w:hAnsi="Calibri" w:cs="Calibri"/>
            <w:b/>
            <w:color w:val="CD8C06" w:themeColor="accent1" w:themeShade="BF"/>
            <w:sz w:val="28"/>
          </w:rPr>
          <w:t>2</w:t>
        </w:r>
      </w:ins>
    </w:p>
    <w:p w14:paraId="29EAAB6C" w14:textId="77777777" w:rsidR="00065531" w:rsidRDefault="00065531" w:rsidP="00065531">
      <w:pPr>
        <w:rPr>
          <w:ins w:id="1878" w:author="Alex Lorimer" w:date="2016-01-21T09:44:00Z"/>
          <w:rFonts w:ascii="Calibri" w:eastAsia="Calibri" w:hAnsi="Calibri" w:cs="Calibri"/>
          <w:b/>
          <w:color w:val="CD8C06" w:themeColor="accent1" w:themeShade="BF"/>
          <w:sz w:val="28"/>
        </w:rPr>
      </w:pPr>
    </w:p>
    <w:p w14:paraId="4363C236" w14:textId="4095BBF5" w:rsidR="00065531" w:rsidRDefault="00065531" w:rsidP="00065531">
      <w:pPr>
        <w:rPr>
          <w:ins w:id="1879" w:author="Alex Lorimer" w:date="2016-01-21T09:45:00Z"/>
          <w:rFonts w:ascii="Calibri" w:eastAsia="Calibri" w:hAnsi="Calibri" w:cs="Calibri"/>
          <w:b/>
          <w:color w:val="CD8C06" w:themeColor="accent1" w:themeShade="BF"/>
          <w:sz w:val="28"/>
        </w:rPr>
      </w:pPr>
      <w:ins w:id="1880" w:author="Alex Lorimer" w:date="2016-01-21T09:44:00Z">
        <w:r>
          <w:rPr>
            <w:rFonts w:ascii="Calibri" w:eastAsia="Calibri" w:hAnsi="Calibri" w:cs="Calibri"/>
            <w:b/>
            <w:color w:val="CD8C06" w:themeColor="accent1" w:themeShade="BF"/>
            <w:sz w:val="28"/>
          </w:rPr>
          <w:t>Requirements 3.3</w:t>
        </w:r>
      </w:ins>
    </w:p>
    <w:p w14:paraId="0D924CB7" w14:textId="77777777" w:rsidR="00065531" w:rsidRDefault="00065531" w:rsidP="00065531">
      <w:pPr>
        <w:rPr>
          <w:ins w:id="1881" w:author="Alex Lorimer" w:date="2016-01-21T09:45:00Z"/>
          <w:rFonts w:ascii="Calibri" w:eastAsia="Calibri" w:hAnsi="Calibri" w:cs="Calibri"/>
          <w:b/>
          <w:color w:val="CD8C06" w:themeColor="accent1" w:themeShade="BF"/>
          <w:sz w:val="28"/>
        </w:rPr>
      </w:pPr>
    </w:p>
    <w:p w14:paraId="0575530C" w14:textId="61796920" w:rsidR="00065531" w:rsidRPr="00D52E93" w:rsidRDefault="00065531" w:rsidP="00065531">
      <w:pPr>
        <w:rPr>
          <w:ins w:id="1882" w:author="Alex Lorimer" w:date="2016-01-21T09:43:00Z"/>
          <w:rFonts w:ascii="Calibri" w:eastAsia="Calibri" w:hAnsi="Calibri" w:cs="Calibri"/>
          <w:b/>
          <w:color w:val="CD8C06" w:themeColor="accent1" w:themeShade="BF"/>
          <w:sz w:val="28"/>
        </w:rPr>
      </w:pPr>
      <w:ins w:id="1883" w:author="Alex Lorimer" w:date="2016-01-21T09:45:00Z">
        <w:r>
          <w:rPr>
            <w:rFonts w:ascii="Calibri" w:eastAsia="Calibri" w:hAnsi="Calibri" w:cs="Calibri"/>
            <w:b/>
            <w:color w:val="CD8C06" w:themeColor="accent1" w:themeShade="BF"/>
            <w:sz w:val="28"/>
          </w:rPr>
          <w:t>Use Cases 3.4</w:t>
        </w:r>
      </w:ins>
    </w:p>
    <w:p w14:paraId="53F866C1" w14:textId="352D8D18" w:rsidR="00B575B2" w:rsidRDefault="00B575B2" w:rsidP="00BE01AC">
      <w:pPr>
        <w:rPr>
          <w:rFonts w:ascii="Calibri" w:eastAsia="Calibri" w:hAnsi="Calibri" w:cs="Calibri"/>
          <w:b/>
          <w:bCs/>
          <w:color w:val="CD8C06" w:themeColor="accent1" w:themeShade="BF"/>
          <w:sz w:val="36"/>
          <w:szCs w:val="36"/>
        </w:rPr>
      </w:pPr>
      <w:r>
        <w:rPr>
          <w:rFonts w:ascii="Calibri" w:eastAsia="Calibri" w:hAnsi="Calibri" w:cs="Calibri"/>
          <w:b/>
          <w:bCs/>
          <w:color w:val="CD8C06" w:themeColor="accent1" w:themeShade="BF"/>
          <w:sz w:val="36"/>
          <w:szCs w:val="36"/>
        </w:rPr>
        <w:br w:type="page"/>
      </w:r>
    </w:p>
    <w:p w14:paraId="4B9843BB" w14:textId="6E4A9433" w:rsidR="00065531" w:rsidRPr="00065531" w:rsidRDefault="00065531">
      <w:pPr>
        <w:pStyle w:val="Title"/>
        <w:jc w:val="center"/>
        <w:rPr>
          <w:ins w:id="1884" w:author="Alex Lorimer" w:date="2016-01-21T09:46:00Z"/>
          <w:rFonts w:ascii="Calibri" w:hAnsi="Calibri"/>
          <w:b/>
          <w:color w:val="CD8C06" w:themeColor="accent1" w:themeShade="BF"/>
          <w:sz w:val="44"/>
          <w:szCs w:val="32"/>
          <w:rPrChange w:id="1885" w:author="Alex Lorimer" w:date="2016-01-21T09:47:00Z">
            <w:rPr>
              <w:ins w:id="1886" w:author="Alex Lorimer" w:date="2016-01-21T09:46:00Z"/>
            </w:rPr>
          </w:rPrChange>
        </w:rPr>
        <w:pPrChange w:id="1887" w:author="Alex Lorimer" w:date="2016-01-21T09:47:00Z">
          <w:pPr>
            <w:jc w:val="center"/>
          </w:pPr>
        </w:pPrChange>
      </w:pPr>
      <w:ins w:id="1888" w:author="Alex Lorimer" w:date="2016-01-21T09:46:00Z">
        <w:r>
          <w:rPr>
            <w:rFonts w:ascii="Calibri" w:eastAsia="Calibri" w:hAnsi="Calibri" w:cs="Calibri"/>
            <w:b/>
            <w:bCs/>
            <w:color w:val="CD8C06" w:themeColor="accent1" w:themeShade="BF"/>
            <w:sz w:val="44"/>
            <w:szCs w:val="36"/>
          </w:rPr>
          <w:lastRenderedPageBreak/>
          <w:t>Design and Implementation 3.0</w:t>
        </w:r>
      </w:ins>
    </w:p>
    <w:p w14:paraId="2AACC1E9" w14:textId="77777777" w:rsidR="00065531" w:rsidRDefault="00065531" w:rsidP="00065531">
      <w:pPr>
        <w:rPr>
          <w:ins w:id="1889" w:author="Alex Lorimer" w:date="2016-01-21T09:47:00Z"/>
          <w:rFonts w:ascii="Calibri" w:eastAsia="Calibri" w:hAnsi="Calibri" w:cs="Calibri"/>
          <w:b/>
          <w:bCs/>
        </w:rPr>
      </w:pPr>
    </w:p>
    <w:p w14:paraId="2B6B4190" w14:textId="77777777" w:rsidR="00065531" w:rsidRDefault="00065531" w:rsidP="00065531">
      <w:pPr>
        <w:rPr>
          <w:ins w:id="1890" w:author="Alex Lorimer" w:date="2016-01-21T09:46:00Z"/>
        </w:rPr>
      </w:pPr>
      <w:ins w:id="1891" w:author="Alex Lorimer" w:date="2016-01-21T09:46:00Z">
        <w:r w:rsidRPr="003D3E21">
          <w:rPr>
            <w:rFonts w:ascii="Calibri" w:eastAsia="Calibri" w:hAnsi="Calibri" w:cs="Calibri"/>
            <w:b/>
            <w:bCs/>
          </w:rPr>
          <w:t>Testing and Debugging 4.5</w:t>
        </w:r>
      </w:ins>
    </w:p>
    <w:p w14:paraId="4CBF08FA" w14:textId="77777777" w:rsidR="00065531" w:rsidRDefault="00065531" w:rsidP="00065531">
      <w:pPr>
        <w:jc w:val="both"/>
        <w:rPr>
          <w:ins w:id="1892" w:author="Alex Lorimer" w:date="2016-01-21T09:46:00Z"/>
        </w:rPr>
      </w:pPr>
      <w:ins w:id="1893" w:author="Alex Lorimer" w:date="2016-01-21T09:46:00Z">
        <w:r w:rsidRPr="003D3E21">
          <w:rPr>
            <w:rFonts w:ascii="Calibri" w:eastAsia="Calibri" w:hAnsi="Calibri" w:cs="Calibri"/>
          </w:rPr>
          <w:t xml:space="preserve">We have adopted the unit testing framework check to perform testing. Check is from the webpage (http://libcheck.github.io/check/). </w:t>
        </w:r>
      </w:ins>
    </w:p>
    <w:p w14:paraId="57C84C97" w14:textId="77777777" w:rsidR="00065531" w:rsidRDefault="00065531" w:rsidP="00065531">
      <w:pPr>
        <w:jc w:val="both"/>
        <w:rPr>
          <w:ins w:id="1894" w:author="Alex Lorimer" w:date="2016-01-21T09:46:00Z"/>
        </w:rPr>
      </w:pPr>
      <w:ins w:id="1895" w:author="Alex Lorimer" w:date="2016-01-21T09:46:00Z">
        <w:r w:rsidRPr="003D3E21">
          <w:rPr>
            <w:rFonts w:ascii="Calibri" w:eastAsia="Calibri" w:hAnsi="Calibri" w:cs="Calibri"/>
          </w:rPr>
          <w:t>The scope of testing included (i) a full scope testing for all functions in generic.c and control.c, and (ii)  limited testing on selected functions in other .c files.</w:t>
        </w:r>
      </w:ins>
    </w:p>
    <w:p w14:paraId="3A2F1AAB" w14:textId="77777777" w:rsidR="00065531" w:rsidRDefault="00065531" w:rsidP="00065531">
      <w:pPr>
        <w:jc w:val="both"/>
        <w:rPr>
          <w:ins w:id="1896" w:author="Alex Lorimer" w:date="2016-01-21T09:46:00Z"/>
        </w:rPr>
      </w:pPr>
      <w:ins w:id="1897" w:author="Alex Lorimer" w:date="2016-01-21T09:46:00Z">
        <w:r w:rsidRPr="003D3E21">
          <w:rPr>
            <w:rFonts w:ascii="Calibri" w:eastAsia="Calibri" w:hAnsi="Calibri" w:cs="Calibri"/>
          </w:rPr>
          <w:t>To test a function which returns an output (could be a predefined type or a struct), we would check if the output of the function match our expected value or not. If it matches our expected value, it passes the test. Otherwise, the test is failed and we need to investigate the reason of failing the test.</w:t>
        </w:r>
      </w:ins>
    </w:p>
    <w:p w14:paraId="3C1ED57B" w14:textId="77777777" w:rsidR="00065531" w:rsidRDefault="00065531" w:rsidP="00065531">
      <w:pPr>
        <w:jc w:val="both"/>
        <w:rPr>
          <w:ins w:id="1898" w:author="Alex Lorimer" w:date="2016-01-21T09:46:00Z"/>
        </w:rPr>
      </w:pPr>
      <w:ins w:id="1899" w:author="Alex Lorimer" w:date="2016-01-21T09:46:00Z">
        <w:r w:rsidRPr="003D3E21">
          <w:rPr>
            <w:rFonts w:ascii="Calibri" w:eastAsia="Calibri" w:hAnsi="Calibri" w:cs="Calibri"/>
          </w:rPr>
          <w:t>Some functions are void functions thus not returning any value. In order to test these functions, we would investigate the changes carried out by these functions. The testing method is to check the expected value of certain variables after performing these functions.</w:t>
        </w:r>
      </w:ins>
    </w:p>
    <w:p w14:paraId="05F0B4D7" w14:textId="77777777" w:rsidR="00065531" w:rsidRDefault="00065531" w:rsidP="00065531">
      <w:pPr>
        <w:jc w:val="both"/>
        <w:rPr>
          <w:ins w:id="1900" w:author="Alex Lorimer" w:date="2016-01-21T09:46:00Z"/>
          <w:rFonts w:ascii="Calibri" w:eastAsia="Calibri" w:hAnsi="Calibri" w:cs="Calibri"/>
        </w:rPr>
      </w:pPr>
      <w:ins w:id="1901" w:author="Alex Lorimer" w:date="2016-01-21T09:46:00Z">
        <w:r w:rsidRPr="003D3E21">
          <w:rPr>
            <w:rFonts w:ascii="Calibri" w:eastAsia="Calibri" w:hAnsi="Calibri" w:cs="Calibri"/>
          </w:rPr>
          <w:t xml:space="preserve">Some functions involved inputs and/or outputs SDL type of variables. Thus, we need to initialize these variables properly before testing these functions. For function output to the screen directly, we would need to test them using methods similar to testing void functions. </w:t>
        </w:r>
      </w:ins>
    </w:p>
    <w:p w14:paraId="7E5657D2" w14:textId="77777777" w:rsidR="00065531" w:rsidRDefault="00065531" w:rsidP="00065531">
      <w:pPr>
        <w:jc w:val="both"/>
        <w:rPr>
          <w:ins w:id="1902" w:author="Alex Lorimer" w:date="2016-01-21T09:46:00Z"/>
        </w:rPr>
      </w:pPr>
      <w:ins w:id="1903" w:author="Alex Lorimer" w:date="2016-01-21T09:46:00Z">
        <w:r>
          <w:t>Tools and Techniques</w:t>
        </w:r>
      </w:ins>
    </w:p>
    <w:p w14:paraId="51740A93" w14:textId="77777777" w:rsidR="00065531" w:rsidRDefault="00065531" w:rsidP="00065531">
      <w:pPr>
        <w:jc w:val="both"/>
        <w:rPr>
          <w:ins w:id="1904" w:author="Alex Lorimer" w:date="2016-01-21T09:46:00Z"/>
        </w:rPr>
      </w:pPr>
      <w:ins w:id="1905" w:author="Alex Lorimer" w:date="2016-01-21T09:46:00Z">
        <w:r>
          <w:t>Version control and shizzle</w:t>
        </w:r>
      </w:ins>
    </w:p>
    <w:p w14:paraId="6BC689D5" w14:textId="77777777" w:rsidR="00065531" w:rsidRDefault="00065531" w:rsidP="00065531">
      <w:pPr>
        <w:jc w:val="both"/>
        <w:rPr>
          <w:ins w:id="1906" w:author="Alex Lorimer" w:date="2016-01-21T09:46:00Z"/>
        </w:rPr>
      </w:pPr>
      <w:ins w:id="1907" w:author="Alex Lorimer" w:date="2016-01-21T09:46:00Z">
        <w:r>
          <w:br/>
        </w:r>
      </w:ins>
    </w:p>
    <w:p w14:paraId="5BB9FD60" w14:textId="77777777" w:rsidR="00065531" w:rsidRDefault="00065531" w:rsidP="00625620">
      <w:pPr>
        <w:rPr>
          <w:ins w:id="1908" w:author="Alex Lorimer" w:date="2016-01-21T09:46:00Z"/>
          <w:rFonts w:ascii="Calibri" w:eastAsia="Calibri" w:hAnsi="Calibri" w:cs="Calibri"/>
          <w:b/>
          <w:bCs/>
          <w:color w:val="CD8C06" w:themeColor="accent1" w:themeShade="BF"/>
          <w:sz w:val="36"/>
          <w:szCs w:val="36"/>
        </w:rPr>
      </w:pPr>
    </w:p>
    <w:p w14:paraId="4E074B79" w14:textId="77777777" w:rsidR="00065531" w:rsidRDefault="00065531" w:rsidP="00625620">
      <w:pPr>
        <w:rPr>
          <w:ins w:id="1909" w:author="Alex Lorimer" w:date="2016-01-21T09:46:00Z"/>
          <w:rFonts w:ascii="Calibri" w:eastAsia="Calibri" w:hAnsi="Calibri" w:cs="Calibri"/>
          <w:b/>
          <w:bCs/>
          <w:color w:val="CD8C06" w:themeColor="accent1" w:themeShade="BF"/>
          <w:sz w:val="36"/>
          <w:szCs w:val="36"/>
        </w:rPr>
      </w:pPr>
    </w:p>
    <w:p w14:paraId="20C81034" w14:textId="77777777" w:rsidR="00065531" w:rsidRDefault="00065531">
      <w:pPr>
        <w:rPr>
          <w:ins w:id="1910" w:author="Alex Lorimer" w:date="2016-01-21T09:46:00Z"/>
          <w:rFonts w:ascii="Calibri" w:eastAsia="Calibri" w:hAnsi="Calibri" w:cs="Calibri"/>
          <w:b/>
          <w:bCs/>
          <w:color w:val="CD8C06" w:themeColor="accent1" w:themeShade="BF"/>
          <w:sz w:val="36"/>
          <w:szCs w:val="36"/>
        </w:rPr>
      </w:pPr>
      <w:ins w:id="1911" w:author="Alex Lorimer" w:date="2016-01-21T09:46:00Z">
        <w:r>
          <w:rPr>
            <w:rFonts w:ascii="Calibri" w:eastAsia="Calibri" w:hAnsi="Calibri" w:cs="Calibri"/>
            <w:b/>
            <w:bCs/>
            <w:color w:val="CD8C06" w:themeColor="accent1" w:themeShade="BF"/>
            <w:sz w:val="36"/>
            <w:szCs w:val="36"/>
          </w:rPr>
          <w:br w:type="page"/>
        </w:r>
      </w:ins>
    </w:p>
    <w:p w14:paraId="7CF9B8DC" w14:textId="6F86C889" w:rsidR="00625620" w:rsidRDefault="00625620" w:rsidP="00625620">
      <w:r w:rsidRPr="003D3E21">
        <w:rPr>
          <w:rFonts w:ascii="Calibri" w:eastAsia="Calibri" w:hAnsi="Calibri" w:cs="Calibri"/>
          <w:b/>
          <w:bCs/>
          <w:color w:val="CD8C06" w:themeColor="accent1" w:themeShade="BF"/>
          <w:sz w:val="36"/>
          <w:szCs w:val="36"/>
        </w:rPr>
        <w:lastRenderedPageBreak/>
        <w:t>Planning 2.</w:t>
      </w:r>
    </w:p>
    <w:p w14:paraId="65187F56" w14:textId="06DC222D" w:rsidR="27FFE9AA" w:rsidDel="00B575B2" w:rsidRDefault="27FFE9AA">
      <w:pPr>
        <w:rPr>
          <w:del w:id="1912" w:author="Alex Lorimer" w:date="2016-01-19T15:22:00Z"/>
        </w:rPr>
      </w:pPr>
    </w:p>
    <w:p w14:paraId="743BF39A" w14:textId="1AAB270D" w:rsidR="769BFF20" w:rsidDel="00B575B2" w:rsidRDefault="27FFE9AA">
      <w:pPr>
        <w:rPr>
          <w:del w:id="1913" w:author="Alex Lorimer" w:date="2016-01-19T15:22:00Z"/>
        </w:rPr>
      </w:pPr>
      <w:del w:id="1914" w:author="Alex Lorimer" w:date="2016-01-19T15:22:00Z">
        <w:r w:rsidRPr="003D3E21" w:rsidDel="00B575B2">
          <w:rPr>
            <w:rFonts w:ascii="Calibri" w:eastAsia="Calibri" w:hAnsi="Calibri" w:cs="Calibri"/>
            <w:b/>
            <w:bCs/>
          </w:rPr>
          <w:delText>2.4 Final Concept</w:delText>
        </w:r>
      </w:del>
    </w:p>
    <w:p w14:paraId="028718AE" w14:textId="1D835C22" w:rsidR="2FF9360F" w:rsidRDefault="2FF9360F"/>
    <w:p w14:paraId="78E30E99" w14:textId="6863AD4E" w:rsidR="33A0D209" w:rsidRDefault="33A0D209">
      <w:r>
        <w:br w:type="page"/>
      </w:r>
    </w:p>
    <w:p w14:paraId="733F9AC7" w14:textId="6863AD4E" w:rsidR="33A0D209" w:rsidRDefault="33A0D209"/>
    <w:p w14:paraId="6FFA0B4F" w14:textId="38DEE7BD" w:rsidR="2FF9360F" w:rsidDel="00B575B2" w:rsidRDefault="2FF9360F">
      <w:pPr>
        <w:rPr>
          <w:del w:id="1915" w:author="Alex Lorimer" w:date="2016-01-19T15:22:00Z"/>
        </w:rPr>
      </w:pPr>
      <w:del w:id="1916" w:author="Alex Lorimer" w:date="2016-01-19T15:22:00Z">
        <w:r w:rsidRPr="003D3E21" w:rsidDel="00B575B2">
          <w:rPr>
            <w:rFonts w:ascii="Calibri" w:eastAsia="Calibri" w:hAnsi="Calibri" w:cs="Calibri"/>
            <w:b/>
            <w:bCs/>
          </w:rPr>
          <w:delText>2.5 Competitor Analysis</w:delText>
        </w:r>
      </w:del>
    </w:p>
    <w:p w14:paraId="4FDFB8E1" w14:textId="78BB0433" w:rsidR="3D2CC549" w:rsidRDefault="3D2CC549"/>
    <w:p w14:paraId="75593FA6" w14:textId="574DFC2E" w:rsidR="2B69BFE6" w:rsidRDefault="2B69BFE6"/>
    <w:p w14:paraId="6E1B207D" w14:textId="7943D61C" w:rsidR="610B65DD" w:rsidRDefault="610B65DD"/>
    <w:p w14:paraId="072F1CCB" w14:textId="77777777" w:rsidR="00062F2D" w:rsidRPr="00062F2D" w:rsidRDefault="00062F2D" w:rsidP="00062F2D"/>
    <w:p w14:paraId="357047ED" w14:textId="77777777" w:rsidR="00062F2D" w:rsidRPr="00062F2D" w:rsidRDefault="00062F2D" w:rsidP="00062F2D"/>
    <w:p w14:paraId="2F842112" w14:textId="77777777" w:rsidR="00062F2D" w:rsidRPr="00062F2D" w:rsidRDefault="00062F2D" w:rsidP="00062F2D"/>
    <w:p w14:paraId="7AF57E6F" w14:textId="77777777" w:rsidR="00062F2D" w:rsidRPr="00062F2D" w:rsidRDefault="00062F2D" w:rsidP="00062F2D"/>
    <w:p w14:paraId="787DA671" w14:textId="73F8BF84" w:rsidR="68DFCF84" w:rsidRDefault="7AE88255" w:rsidP="003D3E21">
      <w:pPr>
        <w:jc w:val="center"/>
      </w:pPr>
      <w:r>
        <w:br w:type="page"/>
      </w:r>
      <w:r w:rsidR="0A48CD0A" w:rsidRPr="003D3E21">
        <w:rPr>
          <w:rFonts w:ascii="Calibri" w:eastAsia="Calibri" w:hAnsi="Calibri" w:cs="Calibri"/>
          <w:b/>
          <w:bCs/>
          <w:color w:val="CD8C06" w:themeColor="accent1" w:themeShade="BF"/>
          <w:sz w:val="36"/>
          <w:szCs w:val="36"/>
        </w:rPr>
        <w:lastRenderedPageBreak/>
        <w:t>P</w:t>
      </w:r>
      <w:r w:rsidR="68DFCF84" w:rsidRPr="003D3E21">
        <w:rPr>
          <w:rFonts w:ascii="Calibri" w:eastAsia="Calibri" w:hAnsi="Calibri" w:cs="Calibri"/>
          <w:b/>
          <w:bCs/>
          <w:color w:val="CD8C06" w:themeColor="accent1" w:themeShade="BF"/>
          <w:sz w:val="36"/>
          <w:szCs w:val="36"/>
        </w:rPr>
        <w:t>roject Management</w:t>
      </w:r>
      <w:r w:rsidR="0A48CD0A" w:rsidRPr="003D3E21">
        <w:rPr>
          <w:rFonts w:ascii="Calibri" w:eastAsia="Calibri" w:hAnsi="Calibri" w:cs="Calibri"/>
          <w:b/>
          <w:bCs/>
          <w:color w:val="CD8C06" w:themeColor="accent1" w:themeShade="BF"/>
          <w:sz w:val="36"/>
          <w:szCs w:val="36"/>
        </w:rPr>
        <w:t xml:space="preserve"> 3.</w:t>
      </w:r>
    </w:p>
    <w:p w14:paraId="687390C8" w14:textId="53599651" w:rsidR="7AE88255" w:rsidRDefault="7AE88255"/>
    <w:p w14:paraId="3F06D6D0" w14:textId="296537F9" w:rsidR="3A2A4165" w:rsidDel="00040BFC" w:rsidRDefault="00040BFC" w:rsidP="26CC3389">
      <w:pPr>
        <w:rPr>
          <w:del w:id="1917" w:author="Alex Lorimer" w:date="2016-01-21T09:15:00Z"/>
        </w:rPr>
      </w:pPr>
      <w:ins w:id="1918" w:author="Alex Lorimer" w:date="2016-01-21T09:15:00Z">
        <w:r>
          <w:rPr>
            <w:rFonts w:ascii="Calibri" w:eastAsia="Calibri" w:hAnsi="Calibri" w:cs="Calibri"/>
            <w:b/>
            <w:bCs/>
          </w:rPr>
          <w:t xml:space="preserve">Objectives </w:t>
        </w:r>
      </w:ins>
      <w:ins w:id="1919" w:author="Alex Lorimer" w:date="2016-01-21T09:16:00Z">
        <w:r>
          <w:rPr>
            <w:rFonts w:ascii="Calibri" w:eastAsia="Calibri" w:hAnsi="Calibri" w:cs="Calibri"/>
            <w:b/>
            <w:bCs/>
          </w:rPr>
          <w:t xml:space="preserve">have been </w:t>
        </w:r>
        <w:r w:rsidR="005176E7">
          <w:rPr>
            <w:rFonts w:ascii="Calibri" w:eastAsia="Calibri" w:hAnsi="Calibri" w:cs="Calibri"/>
            <w:b/>
            <w:bCs/>
          </w:rPr>
          <w:t>moved into introduction section</w:t>
        </w:r>
      </w:ins>
      <w:ins w:id="1920" w:author="Alex Lorimer" w:date="2016-01-21T09:50:00Z">
        <w:r w:rsidR="005176E7">
          <w:rPr>
            <w:rFonts w:ascii="Calibri" w:eastAsia="Calibri" w:hAnsi="Calibri" w:cs="Calibri"/>
            <w:b/>
            <w:bCs/>
          </w:rPr>
          <w:t>, altered to be less generic</w:t>
        </w:r>
      </w:ins>
      <w:del w:id="1921" w:author="Alex Lorimer" w:date="2016-01-21T09:15:00Z">
        <w:r w:rsidR="649F3720" w:rsidRPr="003D3E21" w:rsidDel="00040BFC">
          <w:rPr>
            <w:rFonts w:ascii="Calibri" w:eastAsia="Calibri" w:hAnsi="Calibri" w:cs="Calibri"/>
            <w:b/>
            <w:bCs/>
          </w:rPr>
          <w:delText>Overall Objectives</w:delText>
        </w:r>
        <w:r w:rsidR="0A48CD0A" w:rsidRPr="003D3E21" w:rsidDel="00040BFC">
          <w:rPr>
            <w:rFonts w:ascii="Calibri" w:eastAsia="Calibri" w:hAnsi="Calibri" w:cs="Calibri"/>
            <w:b/>
            <w:bCs/>
          </w:rPr>
          <w:delText xml:space="preserve"> </w:delText>
        </w:r>
        <w:r w:rsidR="649F3720" w:rsidRPr="003D3E21" w:rsidDel="00040BFC">
          <w:rPr>
            <w:rFonts w:ascii="Calibri" w:eastAsia="Calibri" w:hAnsi="Calibri" w:cs="Calibri"/>
            <w:b/>
            <w:bCs/>
          </w:rPr>
          <w:delText>3</w:delText>
        </w:r>
        <w:r w:rsidR="0A48CD0A" w:rsidRPr="003D3E21" w:rsidDel="00040BFC">
          <w:rPr>
            <w:rFonts w:ascii="Calibri" w:eastAsia="Calibri" w:hAnsi="Calibri" w:cs="Calibri"/>
            <w:b/>
            <w:bCs/>
          </w:rPr>
          <w:delText>.1</w:delText>
        </w:r>
      </w:del>
    </w:p>
    <w:p w14:paraId="7BBA28BC" w14:textId="7135B531" w:rsidR="3A2A4165" w:rsidDel="00040BFC" w:rsidRDefault="3A2A4165">
      <w:pPr>
        <w:rPr>
          <w:del w:id="1922" w:author="Alex Lorimer" w:date="2016-01-21T09:15:00Z"/>
        </w:rPr>
      </w:pPr>
      <w:del w:id="1923" w:author="Alex Lorimer" w:date="2016-01-21T09:15:00Z">
        <w:r w:rsidDel="00040BFC">
          <w:delText>The overall objectives of this project are:</w:delText>
        </w:r>
      </w:del>
    </w:p>
    <w:p w14:paraId="6A330BC2" w14:textId="4A15517A" w:rsidR="3A2A4165" w:rsidDel="00040BFC" w:rsidRDefault="3A2A4165" w:rsidP="003D3E21">
      <w:pPr>
        <w:pStyle w:val="ListParagraph"/>
        <w:numPr>
          <w:ilvl w:val="0"/>
          <w:numId w:val="13"/>
        </w:numPr>
        <w:rPr>
          <w:del w:id="1924" w:author="Alex Lorimer" w:date="2016-01-21T09:15:00Z"/>
        </w:rPr>
      </w:pPr>
      <w:del w:id="1925" w:author="Alex Lorimer" w:date="2016-01-21T09:15:00Z">
        <w:r w:rsidDel="00040BFC">
          <w:delText>To produce an interesting game that sparks enthusiasm in 13</w:delText>
        </w:r>
        <w:r w:rsidRPr="5767768E" w:rsidDel="00040BFC">
          <w:delText>–</w:delText>
        </w:r>
        <w:r w:rsidDel="00040BFC">
          <w:delText xml:space="preserve">14 year old, </w:delText>
        </w:r>
        <w:r w:rsidR="4A764C56" w:rsidDel="00040BFC">
          <w:delText>y</w:delText>
        </w:r>
        <w:r w:rsidDel="00040BFC">
          <w:delText>ear 9 students to learn more about computer science</w:delText>
        </w:r>
        <w:r w:rsidRPr="5767768E" w:rsidDel="00040BFC">
          <w:delText>.</w:delText>
        </w:r>
      </w:del>
    </w:p>
    <w:p w14:paraId="2B128E67" w14:textId="2EE3959B" w:rsidR="3A2A4165" w:rsidDel="00040BFC" w:rsidRDefault="3A2A4165" w:rsidP="003D3E21">
      <w:pPr>
        <w:pStyle w:val="ListParagraph"/>
        <w:numPr>
          <w:ilvl w:val="0"/>
          <w:numId w:val="13"/>
        </w:numPr>
        <w:rPr>
          <w:del w:id="1926" w:author="Alex Lorimer" w:date="2016-01-21T09:15:00Z"/>
        </w:rPr>
      </w:pPr>
      <w:del w:id="1927" w:author="Alex Lorimer" w:date="2016-01-21T09:15:00Z">
        <w:r w:rsidDel="00040BFC">
          <w:delText xml:space="preserve">To produce a game that meets target audience criteria. </w:delText>
        </w:r>
      </w:del>
    </w:p>
    <w:p w14:paraId="7DBD8DA5" w14:textId="4F6FCBA9" w:rsidR="3A2A4165" w:rsidDel="00040BFC" w:rsidRDefault="3A2A4165" w:rsidP="003D3E21">
      <w:pPr>
        <w:pStyle w:val="ListParagraph"/>
        <w:numPr>
          <w:ilvl w:val="0"/>
          <w:numId w:val="13"/>
        </w:numPr>
        <w:rPr>
          <w:del w:id="1928" w:author="Alex Lorimer" w:date="2016-01-21T09:15:00Z"/>
        </w:rPr>
      </w:pPr>
      <w:del w:id="1929" w:author="Alex Lorimer" w:date="2016-01-21T09:15:00Z">
        <w:r w:rsidDel="00040BFC">
          <w:delText xml:space="preserve">To finish the game by the deadline provided by the client, producing a well polished, playable, fun, interactive end-product. </w:delText>
        </w:r>
      </w:del>
    </w:p>
    <w:p w14:paraId="1D8B870E" w14:textId="0EE500EB" w:rsidR="3A2A4165" w:rsidDel="00040BFC" w:rsidRDefault="3A2A4165" w:rsidP="003D3E21">
      <w:pPr>
        <w:pStyle w:val="ListParagraph"/>
        <w:numPr>
          <w:ilvl w:val="0"/>
          <w:numId w:val="13"/>
        </w:numPr>
        <w:rPr>
          <w:del w:id="1930" w:author="Alex Lorimer" w:date="2016-01-21T09:15:00Z"/>
        </w:rPr>
      </w:pPr>
      <w:del w:id="1931" w:author="Alex Lorimer" w:date="2016-01-21T09:15:00Z">
        <w:r w:rsidDel="00040BFC">
          <w:delText>To produce a game that contains elements that allow the target audience to learn about the subject of computer science.</w:delText>
        </w:r>
      </w:del>
    </w:p>
    <w:p w14:paraId="68AE7C17" w14:textId="49A3888F" w:rsidR="3A2A4165" w:rsidDel="00040BFC" w:rsidRDefault="3A2A4165">
      <w:pPr>
        <w:rPr>
          <w:del w:id="1932" w:author="Alex Lorimer" w:date="2016-01-21T09:15:00Z"/>
        </w:rPr>
      </w:pPr>
      <w:del w:id="1933" w:author="Alex Lorimer" w:date="2016-01-21T09:15:00Z">
        <w:r w:rsidDel="00040BFC">
          <w:delText>It is important to us to produce a well made, playable product</w:delText>
        </w:r>
        <w:r w:rsidRPr="5767768E" w:rsidDel="00040BFC">
          <w:delText>;</w:delText>
        </w:r>
        <w:r w:rsidDel="00040BFC">
          <w:delText xml:space="preserve"> however</w:delText>
        </w:r>
        <w:r w:rsidRPr="5767768E" w:rsidDel="00040BFC">
          <w:delText>,</w:delText>
        </w:r>
        <w:r w:rsidDel="00040BFC">
          <w:delText xml:space="preserve"> the product must fulfill the main purpose</w:delText>
        </w:r>
        <w:r w:rsidRPr="5767768E" w:rsidDel="00040BFC">
          <w:delText>,</w:delText>
        </w:r>
        <w:r w:rsidDel="00040BFC">
          <w:delText xml:space="preserve"> which is to interest </w:delText>
        </w:r>
        <w:r w:rsidR="11A3A692" w:rsidDel="00040BFC">
          <w:delText>y</w:delText>
        </w:r>
        <w:r w:rsidDel="00040BFC">
          <w:delText>ear 9 students in computer science, to get them enthusiastic about the subject, and to learn an element of computer science from the game.</w:delText>
        </w:r>
      </w:del>
    </w:p>
    <w:p w14:paraId="0AF1BFE1" w14:textId="68D7DB4F" w:rsidR="3A2A4165" w:rsidDel="00065531" w:rsidRDefault="3A2A4165">
      <w:pPr>
        <w:rPr>
          <w:del w:id="1934" w:author="Alex Lorimer" w:date="2016-01-21T09:45:00Z"/>
        </w:rPr>
      </w:pPr>
      <w:del w:id="1935" w:author="Alex Lorimer" w:date="2016-01-21T09:45:00Z">
        <w:r w:rsidDel="00065531">
          <w:br w:type="page"/>
        </w:r>
      </w:del>
    </w:p>
    <w:p w14:paraId="5A9246EA" w14:textId="4937935A" w:rsidR="194976E9" w:rsidDel="00065531" w:rsidRDefault="194976E9" w:rsidP="003D3E21">
      <w:pPr>
        <w:jc w:val="center"/>
        <w:rPr>
          <w:del w:id="1936" w:author="Alex Lorimer" w:date="2016-01-21T09:45:00Z"/>
        </w:rPr>
      </w:pPr>
      <w:del w:id="1937" w:author="Alex Lorimer" w:date="2016-01-21T09:45:00Z">
        <w:r w:rsidRPr="003D3E21" w:rsidDel="00065531">
          <w:rPr>
            <w:rFonts w:ascii="Calibri" w:eastAsia="Calibri" w:hAnsi="Calibri" w:cs="Calibri"/>
            <w:b/>
            <w:bCs/>
            <w:color w:val="CD8C06" w:themeColor="accent1" w:themeShade="BF"/>
            <w:sz w:val="36"/>
            <w:szCs w:val="36"/>
          </w:rPr>
          <w:delText xml:space="preserve">Design and Implementation </w:delText>
        </w:r>
        <w:r w:rsidR="2BA48034" w:rsidRPr="003D3E21" w:rsidDel="00065531">
          <w:rPr>
            <w:rFonts w:ascii="Calibri" w:eastAsia="Calibri" w:hAnsi="Calibri" w:cs="Calibri"/>
            <w:b/>
            <w:bCs/>
            <w:color w:val="CD8C06" w:themeColor="accent1" w:themeShade="BF"/>
            <w:sz w:val="36"/>
            <w:szCs w:val="36"/>
          </w:rPr>
          <w:delText>4</w:delText>
        </w:r>
        <w:r w:rsidRPr="003D3E21" w:rsidDel="00065531">
          <w:rPr>
            <w:rFonts w:ascii="Calibri" w:eastAsia="Calibri" w:hAnsi="Calibri" w:cs="Calibri"/>
            <w:b/>
            <w:bCs/>
            <w:color w:val="CD8C06" w:themeColor="accent1" w:themeShade="BF"/>
            <w:sz w:val="36"/>
            <w:szCs w:val="36"/>
          </w:rPr>
          <w:delText>.</w:delText>
        </w:r>
      </w:del>
    </w:p>
    <w:p w14:paraId="04FCC520" w14:textId="741CCE04" w:rsidR="194976E9" w:rsidDel="00065531" w:rsidRDefault="194976E9">
      <w:pPr>
        <w:rPr>
          <w:del w:id="1938" w:author="Alex Lorimer" w:date="2016-01-21T09:45:00Z"/>
        </w:rPr>
      </w:pPr>
    </w:p>
    <w:p w14:paraId="7E1EBDAD" w14:textId="51C028A9" w:rsidR="194976E9" w:rsidDel="00065531" w:rsidRDefault="2BA48034">
      <w:pPr>
        <w:rPr>
          <w:del w:id="1939" w:author="Alex Lorimer" w:date="2016-01-21T09:45:00Z"/>
        </w:rPr>
      </w:pPr>
      <w:del w:id="1940" w:author="Alex Lorimer" w:date="2016-01-21T09:45:00Z">
        <w:r w:rsidRPr="003D3E21" w:rsidDel="00065531">
          <w:rPr>
            <w:rFonts w:ascii="Calibri" w:eastAsia="Calibri" w:hAnsi="Calibri" w:cs="Calibri"/>
            <w:b/>
            <w:bCs/>
          </w:rPr>
          <w:delText>T</w:delText>
        </w:r>
        <w:r w:rsidR="63632203" w:rsidRPr="003D3E21" w:rsidDel="00065531">
          <w:rPr>
            <w:rFonts w:ascii="Calibri" w:eastAsia="Calibri" w:hAnsi="Calibri" w:cs="Calibri"/>
            <w:b/>
            <w:bCs/>
          </w:rPr>
          <w:delText>esting and Debugging</w:delText>
        </w:r>
        <w:r w:rsidR="194976E9" w:rsidRPr="003D3E21" w:rsidDel="00065531">
          <w:rPr>
            <w:rFonts w:ascii="Calibri" w:eastAsia="Calibri" w:hAnsi="Calibri" w:cs="Calibri"/>
            <w:b/>
            <w:bCs/>
          </w:rPr>
          <w:delText xml:space="preserve"> </w:delText>
        </w:r>
        <w:r w:rsidRPr="003D3E21" w:rsidDel="00065531">
          <w:rPr>
            <w:rFonts w:ascii="Calibri" w:eastAsia="Calibri" w:hAnsi="Calibri" w:cs="Calibri"/>
            <w:b/>
            <w:bCs/>
          </w:rPr>
          <w:delText>4.5</w:delText>
        </w:r>
      </w:del>
    </w:p>
    <w:p w14:paraId="2CB87163" w14:textId="467B167E" w:rsidR="01518016" w:rsidDel="00065531" w:rsidRDefault="4EC1468C" w:rsidP="2C16914B">
      <w:pPr>
        <w:jc w:val="both"/>
        <w:rPr>
          <w:del w:id="1941" w:author="Alex Lorimer" w:date="2016-01-21T09:45:00Z"/>
        </w:rPr>
      </w:pPr>
      <w:del w:id="1942" w:author="Alex Lorimer" w:date="2016-01-21T09:45:00Z">
        <w:r w:rsidRPr="003D3E21" w:rsidDel="00065531">
          <w:rPr>
            <w:rFonts w:ascii="Calibri" w:eastAsia="Calibri" w:hAnsi="Calibri" w:cs="Calibri"/>
          </w:rPr>
          <w:delText xml:space="preserve">We have adopted the </w:delText>
        </w:r>
        <w:r w:rsidR="392CA441" w:rsidRPr="003D3E21" w:rsidDel="00065531">
          <w:rPr>
            <w:rFonts w:ascii="Calibri" w:eastAsia="Calibri" w:hAnsi="Calibri" w:cs="Calibri"/>
          </w:rPr>
          <w:delText xml:space="preserve">unit </w:delText>
        </w:r>
        <w:r w:rsidRPr="003D3E21" w:rsidDel="00065531">
          <w:rPr>
            <w:rFonts w:ascii="Calibri" w:eastAsia="Calibri" w:hAnsi="Calibri" w:cs="Calibri"/>
          </w:rPr>
          <w:delText>testing framework check</w:delText>
        </w:r>
        <w:r w:rsidR="0A68DA40" w:rsidRPr="003D3E21" w:rsidDel="00065531">
          <w:rPr>
            <w:rFonts w:ascii="Calibri" w:eastAsia="Calibri" w:hAnsi="Calibri" w:cs="Calibri"/>
          </w:rPr>
          <w:delText xml:space="preserve"> </w:delText>
        </w:r>
        <w:r w:rsidR="392CA441" w:rsidRPr="003D3E21" w:rsidDel="00065531">
          <w:rPr>
            <w:rFonts w:ascii="Calibri" w:eastAsia="Calibri" w:hAnsi="Calibri" w:cs="Calibri"/>
          </w:rPr>
          <w:delText>to perform testing</w:delText>
        </w:r>
        <w:r w:rsidRPr="003D3E21" w:rsidDel="00065531">
          <w:rPr>
            <w:rFonts w:ascii="Calibri" w:eastAsia="Calibri" w:hAnsi="Calibri" w:cs="Calibri"/>
          </w:rPr>
          <w:delText>.</w:delText>
        </w:r>
        <w:r w:rsidR="392CA441" w:rsidRPr="003D3E21" w:rsidDel="00065531">
          <w:rPr>
            <w:rFonts w:ascii="Calibri" w:eastAsia="Calibri" w:hAnsi="Calibri" w:cs="Calibri"/>
          </w:rPr>
          <w:delText xml:space="preserve"> Check is from</w:delText>
        </w:r>
        <w:r w:rsidR="571599EB" w:rsidRPr="003D3E21" w:rsidDel="00065531">
          <w:rPr>
            <w:rFonts w:ascii="Calibri" w:eastAsia="Calibri" w:hAnsi="Calibri" w:cs="Calibri"/>
          </w:rPr>
          <w:delText xml:space="preserve"> the webpage (</w:delText>
        </w:r>
        <w:r w:rsidR="01518016" w:rsidRPr="003D3E21" w:rsidDel="00065531">
          <w:rPr>
            <w:rFonts w:ascii="Calibri" w:eastAsia="Calibri" w:hAnsi="Calibri" w:cs="Calibri"/>
          </w:rPr>
          <w:delText>http://libcheck.github.io/check/</w:delText>
        </w:r>
        <w:r w:rsidR="571599EB" w:rsidRPr="003D3E21" w:rsidDel="00065531">
          <w:rPr>
            <w:rFonts w:ascii="Calibri" w:eastAsia="Calibri" w:hAnsi="Calibri" w:cs="Calibri"/>
          </w:rPr>
          <w:delText>)</w:delText>
        </w:r>
        <w:r w:rsidR="0B574AF6" w:rsidRPr="003D3E21" w:rsidDel="00065531">
          <w:rPr>
            <w:rFonts w:ascii="Calibri" w:eastAsia="Calibri" w:hAnsi="Calibri" w:cs="Calibri"/>
          </w:rPr>
          <w:delText xml:space="preserve">. </w:delText>
        </w:r>
      </w:del>
    </w:p>
    <w:p w14:paraId="13E3907F" w14:textId="75E8BEB5" w:rsidR="0B574AF6" w:rsidDel="00065531" w:rsidRDefault="5F57C1E7" w:rsidP="003D3E21">
      <w:pPr>
        <w:jc w:val="both"/>
        <w:rPr>
          <w:del w:id="1943" w:author="Alex Lorimer" w:date="2016-01-21T09:45:00Z"/>
        </w:rPr>
      </w:pPr>
      <w:del w:id="1944" w:author="Alex Lorimer" w:date="2016-01-21T09:45:00Z">
        <w:r w:rsidRPr="003D3E21" w:rsidDel="00065531">
          <w:rPr>
            <w:rFonts w:ascii="Calibri" w:eastAsia="Calibri" w:hAnsi="Calibri" w:cs="Calibri"/>
          </w:rPr>
          <w:delText>The scope of</w:delText>
        </w:r>
        <w:r w:rsidR="0B574AF6" w:rsidRPr="003D3E21" w:rsidDel="00065531">
          <w:rPr>
            <w:rFonts w:ascii="Calibri" w:eastAsia="Calibri" w:hAnsi="Calibri" w:cs="Calibri"/>
          </w:rPr>
          <w:delText xml:space="preserve"> </w:delText>
        </w:r>
        <w:r w:rsidRPr="003D3E21" w:rsidDel="00065531">
          <w:rPr>
            <w:rFonts w:ascii="Calibri" w:eastAsia="Calibri" w:hAnsi="Calibri" w:cs="Calibri"/>
          </w:rPr>
          <w:delText xml:space="preserve">testing included </w:delText>
        </w:r>
        <w:r w:rsidR="25F08194" w:rsidRPr="003D3E21" w:rsidDel="00065531">
          <w:rPr>
            <w:rFonts w:ascii="Calibri" w:eastAsia="Calibri" w:hAnsi="Calibri" w:cs="Calibri"/>
          </w:rPr>
          <w:delText xml:space="preserve">(i) </w:delText>
        </w:r>
        <w:r w:rsidRPr="003D3E21" w:rsidDel="00065531">
          <w:rPr>
            <w:rFonts w:ascii="Calibri" w:eastAsia="Calibri" w:hAnsi="Calibri" w:cs="Calibri"/>
          </w:rPr>
          <w:delText>a full scope testing for all func</w:delText>
        </w:r>
        <w:r w:rsidR="284CB07E" w:rsidRPr="003D3E21" w:rsidDel="00065531">
          <w:rPr>
            <w:rFonts w:ascii="Calibri" w:eastAsia="Calibri" w:hAnsi="Calibri" w:cs="Calibri"/>
          </w:rPr>
          <w:delText xml:space="preserve">tions in generic.c and </w:delText>
        </w:r>
        <w:r w:rsidR="25F08194" w:rsidRPr="003D3E21" w:rsidDel="00065531">
          <w:rPr>
            <w:rFonts w:ascii="Calibri" w:eastAsia="Calibri" w:hAnsi="Calibri" w:cs="Calibri"/>
          </w:rPr>
          <w:delText>control.c, and (ii)  limited</w:delText>
        </w:r>
        <w:r w:rsidR="0D1929A9" w:rsidRPr="003D3E21" w:rsidDel="00065531">
          <w:rPr>
            <w:rFonts w:ascii="Calibri" w:eastAsia="Calibri" w:hAnsi="Calibri" w:cs="Calibri"/>
          </w:rPr>
          <w:delText xml:space="preserve"> testing on </w:delText>
        </w:r>
        <w:r w:rsidR="0CF6DC5E" w:rsidRPr="003D3E21" w:rsidDel="00065531">
          <w:rPr>
            <w:rFonts w:ascii="Calibri" w:eastAsia="Calibri" w:hAnsi="Calibri" w:cs="Calibri"/>
          </w:rPr>
          <w:delText xml:space="preserve">selected </w:delText>
        </w:r>
        <w:r w:rsidR="31C1A8A7" w:rsidRPr="003D3E21" w:rsidDel="00065531">
          <w:rPr>
            <w:rFonts w:ascii="Calibri" w:eastAsia="Calibri" w:hAnsi="Calibri" w:cs="Calibri"/>
          </w:rPr>
          <w:delText>functi</w:delText>
        </w:r>
        <w:r w:rsidR="0CF6DC5E" w:rsidRPr="003D3E21" w:rsidDel="00065531">
          <w:rPr>
            <w:rFonts w:ascii="Calibri" w:eastAsia="Calibri" w:hAnsi="Calibri" w:cs="Calibri"/>
          </w:rPr>
          <w:delText>ons</w:delText>
        </w:r>
        <w:r w:rsidR="0D1929A9" w:rsidRPr="003D3E21" w:rsidDel="00065531">
          <w:rPr>
            <w:rFonts w:ascii="Calibri" w:eastAsia="Calibri" w:hAnsi="Calibri" w:cs="Calibri"/>
          </w:rPr>
          <w:delText xml:space="preserve"> </w:delText>
        </w:r>
        <w:r w:rsidR="0CF6DC5E" w:rsidRPr="003D3E21" w:rsidDel="00065531">
          <w:rPr>
            <w:rFonts w:ascii="Calibri" w:eastAsia="Calibri" w:hAnsi="Calibri" w:cs="Calibri"/>
          </w:rPr>
          <w:delText>in other .c files.</w:delText>
        </w:r>
      </w:del>
    </w:p>
    <w:p w14:paraId="007AE2AA" w14:textId="65A8AFF9" w:rsidR="36A2632A" w:rsidDel="00065531" w:rsidRDefault="59ADB142" w:rsidP="003D3E21">
      <w:pPr>
        <w:jc w:val="both"/>
        <w:rPr>
          <w:del w:id="1945" w:author="Alex Lorimer" w:date="2016-01-21T09:45:00Z"/>
        </w:rPr>
      </w:pPr>
      <w:del w:id="1946" w:author="Alex Lorimer" w:date="2016-01-21T09:45:00Z">
        <w:r w:rsidRPr="003D3E21" w:rsidDel="00065531">
          <w:rPr>
            <w:rFonts w:ascii="Calibri" w:eastAsia="Calibri" w:hAnsi="Calibri" w:cs="Calibri"/>
          </w:rPr>
          <w:delText>To test a function which returns an output (could be a predefined type or a struct), we would check if the output of the function match our expected value or not. If it matches our expected value, it passes the test. Otherwise, the test is failed and we need to investigate the reason of failing the test.</w:delText>
        </w:r>
      </w:del>
    </w:p>
    <w:p w14:paraId="087D2B52" w14:textId="23E252C0" w:rsidR="36A2632A" w:rsidDel="00065531" w:rsidRDefault="59ADB142" w:rsidP="003D3E21">
      <w:pPr>
        <w:jc w:val="both"/>
        <w:rPr>
          <w:del w:id="1947" w:author="Alex Lorimer" w:date="2016-01-21T09:45:00Z"/>
        </w:rPr>
      </w:pPr>
      <w:del w:id="1948" w:author="Alex Lorimer" w:date="2016-01-21T09:45:00Z">
        <w:r w:rsidRPr="003D3E21" w:rsidDel="00065531">
          <w:rPr>
            <w:rFonts w:ascii="Calibri" w:eastAsia="Calibri" w:hAnsi="Calibri" w:cs="Calibri"/>
          </w:rPr>
          <w:delText>Some functions are void functions thus not returning any value. In order to test these functions, we would investigate the changes carried out by these functions. The testing method is to check the expected value of certain variables after performing these functions.</w:delText>
        </w:r>
      </w:del>
    </w:p>
    <w:p w14:paraId="26B950AD" w14:textId="4AD0CEB0" w:rsidR="00355168" w:rsidDel="00065531" w:rsidRDefault="59ADB142" w:rsidP="003D3E21">
      <w:pPr>
        <w:jc w:val="both"/>
        <w:rPr>
          <w:del w:id="1949" w:author="Alex Lorimer" w:date="2016-01-21T09:45:00Z"/>
        </w:rPr>
      </w:pPr>
      <w:del w:id="1950" w:author="Alex Lorimer" w:date="2016-01-21T09:45:00Z">
        <w:r w:rsidRPr="003D3E21" w:rsidDel="00065531">
          <w:rPr>
            <w:rFonts w:ascii="Calibri" w:eastAsia="Calibri" w:hAnsi="Calibri" w:cs="Calibri"/>
          </w:rPr>
          <w:delText xml:space="preserve">Some functions involved inputs and/or outputs SDL type of variables. Thus, we need to initialize these variables properly before testing these functions. For function output to the screen directly, we would need to test them using methods similar to testing void functions. </w:delText>
        </w:r>
      </w:del>
    </w:p>
    <w:p w14:paraId="05FA349D" w14:textId="6455268A" w:rsidR="36A2632A" w:rsidDel="00065531" w:rsidRDefault="18788F46" w:rsidP="003D3E21">
      <w:pPr>
        <w:jc w:val="both"/>
        <w:rPr>
          <w:del w:id="1951" w:author="Alex Lorimer" w:date="2016-01-21T09:45:00Z"/>
        </w:rPr>
      </w:pPr>
      <w:del w:id="1952" w:author="Alex Lorimer" w:date="2016-01-21T09:45:00Z">
        <w:r w:rsidDel="00065531">
          <w:br/>
        </w:r>
      </w:del>
    </w:p>
    <w:p w14:paraId="27503D61" w14:textId="31B4633C" w:rsidR="36A2632A" w:rsidRDefault="18788F46">
      <w:pPr>
        <w:pPrChange w:id="1953" w:author="Alex Lorimer" w:date="2016-01-21T09:45:00Z">
          <w:pPr>
            <w:jc w:val="both"/>
          </w:pPr>
        </w:pPrChange>
      </w:pPr>
      <w:del w:id="1954" w:author="Alex Lorimer" w:date="2016-01-21T09:45:00Z">
        <w:r w:rsidRPr="003D3E21" w:rsidDel="00065531">
          <w:rPr>
            <w:rFonts w:ascii="Calibri" w:eastAsia="Calibri" w:hAnsi="Calibri" w:cs="Calibri"/>
          </w:rPr>
          <w:delText xml:space="preserve"> </w:delText>
        </w:r>
      </w:del>
    </w:p>
    <w:p w14:paraId="2F39518B" w14:textId="6325AF35" w:rsidR="36A2632A" w:rsidRDefault="18788F46" w:rsidP="003D3E21">
      <w:pPr>
        <w:jc w:val="both"/>
      </w:pPr>
      <w:r w:rsidRPr="003D3E21">
        <w:rPr>
          <w:rFonts w:ascii="Calibri" w:eastAsia="Calibri" w:hAnsi="Calibri" w:cs="Calibri"/>
        </w:rPr>
        <w:t xml:space="preserve">  </w:t>
      </w:r>
    </w:p>
    <w:p w14:paraId="336A16A2" w14:textId="6D75C6D9" w:rsidR="0B574AF6" w:rsidRDefault="0B574AF6" w:rsidP="003D3E21">
      <w:pPr>
        <w:jc w:val="both"/>
      </w:pPr>
    </w:p>
    <w:p w14:paraId="296F2C8D" w14:textId="0B659815" w:rsidR="0B574AF6" w:rsidRDefault="0D1929A9" w:rsidP="003D3E21">
      <w:pPr>
        <w:jc w:val="both"/>
      </w:pPr>
      <w:r w:rsidRPr="003D3E21">
        <w:rPr>
          <w:rFonts w:ascii="Calibri" w:eastAsia="Calibri" w:hAnsi="Calibri" w:cs="Calibri"/>
        </w:rPr>
        <w:t xml:space="preserve">     </w:t>
      </w:r>
    </w:p>
    <w:p w14:paraId="3D3E3769" w14:textId="6046C47A" w:rsidR="194976E9" w:rsidRDefault="194976E9"/>
    <w:p w14:paraId="05FF90A9" w14:textId="77777777" w:rsidR="7AE88255" w:rsidRDefault="1E86BD21" w:rsidP="003D3E21">
      <w:pPr>
        <w:jc w:val="both"/>
      </w:pPr>
      <w:r w:rsidRPr="003D3E21">
        <w:rPr>
          <w:rFonts w:ascii="Calibri" w:eastAsia="Calibri" w:hAnsi="Calibri" w:cs="Calibri"/>
        </w:rPr>
        <w:t xml:space="preserve"> </w:t>
      </w:r>
      <w:r w:rsidR="7978F321" w:rsidRPr="003D3E21">
        <w:rPr>
          <w:rFonts w:ascii="Calibri" w:eastAsia="Calibri" w:hAnsi="Calibri" w:cs="Calibri"/>
        </w:rPr>
        <w:t xml:space="preserve"> </w:t>
      </w:r>
      <w:r w:rsidRPr="003D3E21">
        <w:rPr>
          <w:rFonts w:ascii="Calibri" w:eastAsia="Calibri" w:hAnsi="Calibri" w:cs="Calibri"/>
        </w:rPr>
        <w:t xml:space="preserve"> </w:t>
      </w:r>
    </w:p>
    <w:p w14:paraId="586DA2D2" w14:textId="72092ACE" w:rsidR="7978F321" w:rsidRDefault="7978F321" w:rsidP="003D3E21">
      <w:pPr>
        <w:jc w:val="both"/>
      </w:pPr>
    </w:p>
    <w:p w14:paraId="6E0414EF" w14:textId="4CD4FF4A" w:rsidR="7AE88255" w:rsidRDefault="7AE88255"/>
    <w:p w14:paraId="4A271812" w14:textId="77777777" w:rsidR="00BA2FF9" w:rsidRDefault="00BA2FF9">
      <w:pPr>
        <w:rPr>
          <w:b/>
          <w:sz w:val="32"/>
        </w:rPr>
      </w:pPr>
      <w:r>
        <w:rPr>
          <w:b/>
          <w:sz w:val="32"/>
        </w:rPr>
        <w:br w:type="page"/>
      </w:r>
    </w:p>
    <w:p w14:paraId="58D34906" w14:textId="77777777" w:rsidR="00BA2FF9" w:rsidRDefault="00BA2FF9" w:rsidP="00BA2FF9">
      <w:pPr>
        <w:pStyle w:val="Title"/>
        <w:jc w:val="center"/>
        <w:rPr>
          <w:rFonts w:asciiTheme="minorHAnsi" w:hAnsiTheme="minorHAnsi"/>
          <w:sz w:val="32"/>
          <w:szCs w:val="32"/>
        </w:rPr>
      </w:pPr>
      <w:r>
        <w:rPr>
          <w:rFonts w:asciiTheme="minorHAnsi" w:hAnsiTheme="minorHAnsi"/>
          <w:sz w:val="32"/>
          <w:szCs w:val="32"/>
        </w:rPr>
        <w:lastRenderedPageBreak/>
        <w:t>Appendix 1</w:t>
      </w:r>
    </w:p>
    <w:p w14:paraId="3CA546E4" w14:textId="77777777" w:rsidR="005C6376" w:rsidRDefault="005C6376" w:rsidP="005C6376">
      <w:r>
        <w:rPr>
          <w:b/>
          <w:noProof/>
          <w:sz w:val="32"/>
          <w:lang w:eastAsia="ja-JP"/>
        </w:rPr>
        <w:drawing>
          <wp:inline distT="0" distB="0" distL="0" distR="0" wp14:anchorId="5092FC2D" wp14:editId="31E11E7E">
            <wp:extent cx="7733030" cy="5799773"/>
            <wp:effectExtent l="0" t="4763"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113511_10153200243603061_4631068287388685756_o.jp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7733030" cy="5799773"/>
                    </a:xfrm>
                    <a:prstGeom prst="rect">
                      <a:avLst/>
                    </a:prstGeom>
                  </pic:spPr>
                </pic:pic>
              </a:graphicData>
            </a:graphic>
          </wp:inline>
        </w:drawing>
      </w:r>
    </w:p>
    <w:p w14:paraId="2B9D7F42" w14:textId="77777777" w:rsidR="00F740F2" w:rsidRPr="00062F2D" w:rsidRDefault="00BA2FF9" w:rsidP="005C6376">
      <w:pPr>
        <w:rPr>
          <w:b/>
          <w:sz w:val="32"/>
        </w:rPr>
      </w:pPr>
      <w:r>
        <w:rPr>
          <w:b/>
          <w:noProof/>
          <w:sz w:val="32"/>
          <w:lang w:eastAsia="ja-JP"/>
        </w:rPr>
        <w:lastRenderedPageBreak/>
        <w:drawing>
          <wp:inline distT="0" distB="0" distL="0" distR="0" wp14:anchorId="245BA0F1" wp14:editId="6A39F6DE">
            <wp:extent cx="5422899" cy="406717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945702_10153200243363061_5852173909016950000_o.jpg"/>
                    <pic:cNvPicPr/>
                  </pic:nvPicPr>
                  <pic:blipFill>
                    <a:blip r:embed="rId41">
                      <a:extLst>
                        <a:ext uri="{28A0092B-C50C-407E-A947-70E740481C1C}">
                          <a14:useLocalDpi xmlns:a14="http://schemas.microsoft.com/office/drawing/2010/main" val="0"/>
                        </a:ext>
                      </a:extLst>
                    </a:blip>
                    <a:stretch>
                      <a:fillRect/>
                    </a:stretch>
                  </pic:blipFill>
                  <pic:spPr>
                    <a:xfrm>
                      <a:off x="0" y="0"/>
                      <a:ext cx="5431107" cy="4073331"/>
                    </a:xfrm>
                    <a:prstGeom prst="rect">
                      <a:avLst/>
                    </a:prstGeom>
                  </pic:spPr>
                </pic:pic>
              </a:graphicData>
            </a:graphic>
          </wp:inline>
        </w:drawing>
      </w:r>
      <w:r>
        <w:rPr>
          <w:b/>
          <w:noProof/>
          <w:sz w:val="32"/>
          <w:lang w:eastAsia="ja-JP"/>
        </w:rPr>
        <w:drawing>
          <wp:inline distT="0" distB="0" distL="0" distR="0" wp14:anchorId="4CC0A120" wp14:editId="14F239D8">
            <wp:extent cx="4064318" cy="5419090"/>
            <wp:effectExtent l="8255"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224602_10153200243558061_5320748378593412401_o.jp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4071846" cy="5429127"/>
                    </a:xfrm>
                    <a:prstGeom prst="rect">
                      <a:avLst/>
                    </a:prstGeom>
                  </pic:spPr>
                </pic:pic>
              </a:graphicData>
            </a:graphic>
          </wp:inline>
        </w:drawing>
      </w:r>
      <w:r>
        <w:rPr>
          <w:b/>
          <w:noProof/>
          <w:sz w:val="32"/>
          <w:lang w:eastAsia="ja-JP"/>
        </w:rPr>
        <w:lastRenderedPageBreak/>
        <w:drawing>
          <wp:inline distT="0" distB="0" distL="0" distR="0" wp14:anchorId="2BA1D88E" wp14:editId="7AFD8531">
            <wp:extent cx="5410200" cy="4057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045563_10153200243343061_4969190224107601404_o.jpg"/>
                    <pic:cNvPicPr/>
                  </pic:nvPicPr>
                  <pic:blipFill>
                    <a:blip r:embed="rId43">
                      <a:extLst>
                        <a:ext uri="{28A0092B-C50C-407E-A947-70E740481C1C}">
                          <a14:useLocalDpi xmlns:a14="http://schemas.microsoft.com/office/drawing/2010/main" val="0"/>
                        </a:ext>
                      </a:extLst>
                    </a:blip>
                    <a:stretch>
                      <a:fillRect/>
                    </a:stretch>
                  </pic:blipFill>
                  <pic:spPr>
                    <a:xfrm>
                      <a:off x="0" y="0"/>
                      <a:ext cx="5420912" cy="4065685"/>
                    </a:xfrm>
                    <a:prstGeom prst="rect">
                      <a:avLst/>
                    </a:prstGeom>
                  </pic:spPr>
                </pic:pic>
              </a:graphicData>
            </a:graphic>
          </wp:inline>
        </w:drawing>
      </w:r>
      <w:r>
        <w:rPr>
          <w:b/>
          <w:noProof/>
          <w:sz w:val="32"/>
          <w:lang w:eastAsia="ja-JP"/>
        </w:rPr>
        <w:drawing>
          <wp:inline distT="0" distB="0" distL="0" distR="0" wp14:anchorId="6AEB9F2F" wp14:editId="6C46CDF9">
            <wp:extent cx="4051776" cy="5402367"/>
            <wp:effectExtent l="0" t="8573"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068598_10153200243468061_4357638618544866623_o.jp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4059753" cy="5413003"/>
                    </a:xfrm>
                    <a:prstGeom prst="rect">
                      <a:avLst/>
                    </a:prstGeom>
                  </pic:spPr>
                </pic:pic>
              </a:graphicData>
            </a:graphic>
          </wp:inline>
        </w:drawing>
      </w:r>
      <w:r>
        <w:rPr>
          <w:b/>
          <w:noProof/>
          <w:sz w:val="32"/>
          <w:lang w:eastAsia="ja-JP"/>
        </w:rPr>
        <w:lastRenderedPageBreak/>
        <w:drawing>
          <wp:inline distT="0" distB="0" distL="0" distR="0" wp14:anchorId="7358CC0E" wp14:editId="30992601">
            <wp:extent cx="5400675" cy="4050505"/>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094775_10153200243573061_2885348957088430177_o.jpg"/>
                    <pic:cNvPicPr/>
                  </pic:nvPicPr>
                  <pic:blipFill>
                    <a:blip r:embed="rId45">
                      <a:extLst>
                        <a:ext uri="{28A0092B-C50C-407E-A947-70E740481C1C}">
                          <a14:useLocalDpi xmlns:a14="http://schemas.microsoft.com/office/drawing/2010/main" val="0"/>
                        </a:ext>
                      </a:extLst>
                    </a:blip>
                    <a:stretch>
                      <a:fillRect/>
                    </a:stretch>
                  </pic:blipFill>
                  <pic:spPr>
                    <a:xfrm>
                      <a:off x="0" y="0"/>
                      <a:ext cx="5414806" cy="4061103"/>
                    </a:xfrm>
                    <a:prstGeom prst="rect">
                      <a:avLst/>
                    </a:prstGeom>
                  </pic:spPr>
                </pic:pic>
              </a:graphicData>
            </a:graphic>
          </wp:inline>
        </w:drawing>
      </w:r>
      <w:r>
        <w:rPr>
          <w:b/>
          <w:noProof/>
          <w:sz w:val="32"/>
          <w:lang w:eastAsia="ja-JP"/>
        </w:rPr>
        <w:drawing>
          <wp:inline distT="0" distB="0" distL="0" distR="0" wp14:anchorId="7E53C402" wp14:editId="6E938426">
            <wp:extent cx="5400675" cy="405050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109974_10153200243393061_4537863253706637705_o.jpg"/>
                    <pic:cNvPicPr/>
                  </pic:nvPicPr>
                  <pic:blipFill>
                    <a:blip r:embed="rId46">
                      <a:extLst>
                        <a:ext uri="{28A0092B-C50C-407E-A947-70E740481C1C}">
                          <a14:useLocalDpi xmlns:a14="http://schemas.microsoft.com/office/drawing/2010/main" val="0"/>
                        </a:ext>
                      </a:extLst>
                    </a:blip>
                    <a:stretch>
                      <a:fillRect/>
                    </a:stretch>
                  </pic:blipFill>
                  <pic:spPr>
                    <a:xfrm>
                      <a:off x="0" y="0"/>
                      <a:ext cx="5403579" cy="4052684"/>
                    </a:xfrm>
                    <a:prstGeom prst="rect">
                      <a:avLst/>
                    </a:prstGeom>
                  </pic:spPr>
                </pic:pic>
              </a:graphicData>
            </a:graphic>
          </wp:inline>
        </w:drawing>
      </w:r>
      <w:r>
        <w:rPr>
          <w:b/>
          <w:noProof/>
          <w:sz w:val="32"/>
          <w:lang w:eastAsia="ja-JP"/>
        </w:rPr>
        <w:lastRenderedPageBreak/>
        <w:drawing>
          <wp:inline distT="0" distB="0" distL="0" distR="0" wp14:anchorId="2C4196B9" wp14:editId="6B4006DA">
            <wp:extent cx="4041245" cy="5388326"/>
            <wp:effectExtent l="0" t="6668"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140188_10153200243498061_2278041801948637084_o.jp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4050279" cy="5400372"/>
                    </a:xfrm>
                    <a:prstGeom prst="rect">
                      <a:avLst/>
                    </a:prstGeom>
                  </pic:spPr>
                </pic:pic>
              </a:graphicData>
            </a:graphic>
          </wp:inline>
        </w:drawing>
      </w:r>
      <w:r>
        <w:rPr>
          <w:b/>
          <w:noProof/>
          <w:sz w:val="32"/>
          <w:lang w:eastAsia="ja-JP"/>
        </w:rPr>
        <w:drawing>
          <wp:inline distT="0" distB="0" distL="0" distR="0" wp14:anchorId="1253DC9F" wp14:editId="36438A51">
            <wp:extent cx="5381625" cy="403622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141096_10153200243453061_6061849631811900138_o.jpg"/>
                    <pic:cNvPicPr/>
                  </pic:nvPicPr>
                  <pic:blipFill>
                    <a:blip r:embed="rId48">
                      <a:extLst>
                        <a:ext uri="{28A0092B-C50C-407E-A947-70E740481C1C}">
                          <a14:useLocalDpi xmlns:a14="http://schemas.microsoft.com/office/drawing/2010/main" val="0"/>
                        </a:ext>
                      </a:extLst>
                    </a:blip>
                    <a:stretch>
                      <a:fillRect/>
                    </a:stretch>
                  </pic:blipFill>
                  <pic:spPr>
                    <a:xfrm>
                      <a:off x="0" y="0"/>
                      <a:ext cx="5390772" cy="4043080"/>
                    </a:xfrm>
                    <a:prstGeom prst="rect">
                      <a:avLst/>
                    </a:prstGeom>
                  </pic:spPr>
                </pic:pic>
              </a:graphicData>
            </a:graphic>
          </wp:inline>
        </w:drawing>
      </w:r>
    </w:p>
    <w:sectPr w:rsidR="00F740F2" w:rsidRPr="00062F2D" w:rsidSect="0009609B">
      <w:headerReference w:type="default" r:id="rId49"/>
      <w:footerReference w:type="default" r:id="rId5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6" w:author="Jamie Birch" w:date="2016-01-13T19:02:00Z" w:initials="JB">
    <w:p w14:paraId="2A9ADECC" w14:textId="4C0E41C1" w:rsidR="00170724" w:rsidRDefault="00170724">
      <w:pPr>
        <w:pStyle w:val="CommentText"/>
      </w:pPr>
      <w:r>
        <w:rPr>
          <w:rStyle w:val="CommentReference"/>
        </w:rPr>
        <w:annotationRef/>
      </w:r>
      <w:r>
        <w:t>Is the plan to have a detailed discussion and SWOT analysis, as with this Text Adventure Game, for every single concept? Should we do this, if we could write no more than that which would enable each to squeeze into single pages (except perhaps for this one, which shares room with some necessary section titles), it would become easier to read when marking.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9ADEC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2B8BCB" w14:textId="77777777" w:rsidR="00170724" w:rsidRDefault="00170724" w:rsidP="008048C6">
      <w:pPr>
        <w:spacing w:after="0" w:line="240" w:lineRule="auto"/>
      </w:pPr>
      <w:r>
        <w:separator/>
      </w:r>
    </w:p>
  </w:endnote>
  <w:endnote w:type="continuationSeparator" w:id="0">
    <w:p w14:paraId="58ACFC6E" w14:textId="77777777" w:rsidR="00170724" w:rsidRDefault="00170724" w:rsidP="008048C6">
      <w:pPr>
        <w:spacing w:after="0" w:line="240" w:lineRule="auto"/>
      </w:pPr>
      <w:r>
        <w:continuationSeparator/>
      </w:r>
    </w:p>
  </w:endnote>
  <w:endnote w:type="continuationNotice" w:id="1">
    <w:p w14:paraId="2994440B" w14:textId="77777777" w:rsidR="00170724" w:rsidRDefault="001707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Gill Sans MT">
    <w:panose1 w:val="020B0502020104020203"/>
    <w:charset w:val="00"/>
    <w:family w:val="auto"/>
    <w:pitch w:val="variable"/>
    <w:sig w:usb0="00000003" w:usb1="00000000" w:usb2="00000000" w:usb3="00000000" w:csb0="00000003" w:csb1="00000000"/>
  </w:font>
  <w:font w:name="Impact">
    <w:panose1 w:val="020B0806030902050204"/>
    <w:charset w:val="00"/>
    <w:family w:val="auto"/>
    <w:pitch w:val="variable"/>
    <w:sig w:usb0="00000287" w:usb1="00000000" w:usb2="00000000" w:usb3="00000000" w:csb0="0000009F" w:csb1="00000000"/>
  </w:font>
  <w:font w:name="メイリオ">
    <w:charset w:val="80"/>
    <w:family w:val="auto"/>
    <w:pitch w:val="variable"/>
    <w:sig w:usb0="E00002FF" w:usb1="6AC7FFFF" w:usb2="08000012" w:usb3="00000000" w:csb0="0002009F" w:csb1="00000000"/>
  </w:font>
  <w:font w:name="Calibri,Times New Roma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Arial,Times New Roman">
    <w:altName w:val="Times New Roman"/>
    <w:panose1 w:val="00000000000000000000"/>
    <w:charset w:val="00"/>
    <w:family w:val="roman"/>
    <w:notTrueType/>
    <w:pitch w:val="default"/>
  </w:font>
  <w:font w:name="Calibri,メイリオ">
    <w:altName w:val="MS PMincho"/>
    <w:panose1 w:val="00000000000000000000"/>
    <w:charset w:val="8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170724" w14:paraId="3E1E1CAE" w14:textId="77777777" w:rsidTr="6398C129">
      <w:tc>
        <w:tcPr>
          <w:tcW w:w="3120" w:type="dxa"/>
        </w:tcPr>
        <w:p w14:paraId="23540A44" w14:textId="05DCF5D7" w:rsidR="00170724" w:rsidRDefault="00170724" w:rsidP="003D3E21">
          <w:pPr>
            <w:pStyle w:val="Header"/>
            <w:ind w:left="-115"/>
          </w:pPr>
        </w:p>
      </w:tc>
      <w:tc>
        <w:tcPr>
          <w:tcW w:w="3120" w:type="dxa"/>
        </w:tcPr>
        <w:p w14:paraId="03D4D460" w14:textId="738F3AE2" w:rsidR="00170724" w:rsidRDefault="00170724" w:rsidP="003D3E21">
          <w:pPr>
            <w:pStyle w:val="Header"/>
            <w:jc w:val="center"/>
          </w:pPr>
        </w:p>
      </w:tc>
      <w:tc>
        <w:tcPr>
          <w:tcW w:w="3120" w:type="dxa"/>
        </w:tcPr>
        <w:p w14:paraId="6D069C31" w14:textId="48AAED7D" w:rsidR="00170724" w:rsidRDefault="00170724" w:rsidP="003D3E21">
          <w:pPr>
            <w:pStyle w:val="Header"/>
            <w:ind w:right="-115"/>
            <w:jc w:val="right"/>
          </w:pPr>
        </w:p>
      </w:tc>
    </w:tr>
  </w:tbl>
  <w:p w14:paraId="62376E8D" w14:textId="275A6389" w:rsidR="00170724" w:rsidRDefault="00170724" w:rsidP="003D3E2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6810E4" w14:textId="77777777" w:rsidR="00170724" w:rsidRDefault="00170724" w:rsidP="008048C6">
      <w:pPr>
        <w:spacing w:after="0" w:line="240" w:lineRule="auto"/>
      </w:pPr>
      <w:r>
        <w:separator/>
      </w:r>
    </w:p>
  </w:footnote>
  <w:footnote w:type="continuationSeparator" w:id="0">
    <w:p w14:paraId="5BC0F788" w14:textId="77777777" w:rsidR="00170724" w:rsidRDefault="00170724" w:rsidP="008048C6">
      <w:pPr>
        <w:spacing w:after="0" w:line="240" w:lineRule="auto"/>
      </w:pPr>
      <w:r>
        <w:continuationSeparator/>
      </w:r>
    </w:p>
  </w:footnote>
  <w:footnote w:type="continuationNotice" w:id="1">
    <w:p w14:paraId="310C4670" w14:textId="77777777" w:rsidR="00170724" w:rsidRDefault="00170724">
      <w:pPr>
        <w:spacing w:after="0" w:line="240" w:lineRule="auto"/>
      </w:pPr>
    </w:p>
  </w:footnote>
  <w:footnote w:id="2">
    <w:p w14:paraId="5512C02C" w14:textId="77777777" w:rsidR="00170724" w:rsidRPr="006E1610" w:rsidRDefault="00170724" w:rsidP="003D3E21">
      <w:pPr>
        <w:pStyle w:val="FootnoteText"/>
        <w:rPr>
          <w:ins w:id="75" w:author="Jamie Birch" w:date="2016-01-19T11:28:00Z"/>
          <w:rFonts w:ascii="Calibri" w:hAnsi="Calibri"/>
          <w:rPrChange w:id="76" w:author="Alex Lorimer" w:date="2016-01-21T08:25:00Z">
            <w:rPr>
              <w:ins w:id="77" w:author="Jamie Birch" w:date="2016-01-19T11:28:00Z"/>
            </w:rPr>
          </w:rPrChange>
        </w:rPr>
      </w:pPr>
      <w:ins w:id="78" w:author="Jamie Birch" w:date="2016-01-19T11:28:00Z">
        <w:r w:rsidRPr="006E1610">
          <w:rPr>
            <w:rStyle w:val="FootnoteReference"/>
            <w:rFonts w:ascii="Calibri" w:hAnsi="Calibri"/>
            <w:rPrChange w:id="79" w:author="Alex Lorimer" w:date="2016-01-21T08:25:00Z">
              <w:rPr>
                <w:rStyle w:val="FootnoteReference"/>
              </w:rPr>
            </w:rPrChange>
          </w:rPr>
          <w:footnoteRef/>
        </w:r>
        <w:r w:rsidRPr="006E1610">
          <w:rPr>
            <w:rFonts w:ascii="Calibri" w:hAnsi="Calibri"/>
            <w:rPrChange w:id="80" w:author="Alex Lorimer" w:date="2016-01-21T08:25:00Z">
              <w:rPr/>
            </w:rPrChange>
          </w:rPr>
          <w:t xml:space="preserve"> https://www.nesta.org.uk/sites/default/files/the_legacy_of_bbc_micro.pdf</w:t>
        </w:r>
      </w:ins>
    </w:p>
  </w:footnote>
  <w:footnote w:id="3">
    <w:p w14:paraId="4B6331F9" w14:textId="77777777" w:rsidR="00170724" w:rsidRPr="006E1610" w:rsidRDefault="00170724" w:rsidP="003D3E21">
      <w:pPr>
        <w:pStyle w:val="FootnoteText"/>
        <w:rPr>
          <w:ins w:id="84" w:author="Jamie Birch" w:date="2016-01-19T11:28:00Z"/>
          <w:rFonts w:ascii="Calibri" w:hAnsi="Calibri"/>
          <w:rPrChange w:id="85" w:author="Alex Lorimer" w:date="2016-01-21T08:25:00Z">
            <w:rPr>
              <w:ins w:id="86" w:author="Jamie Birch" w:date="2016-01-19T11:28:00Z"/>
            </w:rPr>
          </w:rPrChange>
        </w:rPr>
      </w:pPr>
      <w:ins w:id="87" w:author="Jamie Birch" w:date="2016-01-19T11:28:00Z">
        <w:r w:rsidRPr="006E1610">
          <w:rPr>
            <w:rStyle w:val="FootnoteReference"/>
            <w:rFonts w:ascii="Calibri" w:hAnsi="Calibri"/>
            <w:rPrChange w:id="88" w:author="Alex Lorimer" w:date="2016-01-21T08:25:00Z">
              <w:rPr>
                <w:rStyle w:val="FootnoteReference"/>
              </w:rPr>
            </w:rPrChange>
          </w:rPr>
          <w:footnoteRef/>
        </w:r>
        <w:r w:rsidRPr="006E1610">
          <w:rPr>
            <w:rFonts w:ascii="Calibri" w:hAnsi="Calibri"/>
            <w:rPrChange w:id="89" w:author="Alex Lorimer" w:date="2016-01-21T08:25:00Z">
              <w:rPr/>
            </w:rPrChange>
          </w:rPr>
          <w:t xml:space="preserve"> http://www.ebuyer.com/blog/2015/07/can-the-bbcs-micro-bit-inspire-a-generation/</w:t>
        </w:r>
      </w:ins>
    </w:p>
  </w:footnote>
  <w:footnote w:id="4">
    <w:p w14:paraId="3780FD11" w14:textId="77777777" w:rsidR="00170724" w:rsidRPr="006E1610" w:rsidRDefault="00170724" w:rsidP="003D3E21">
      <w:pPr>
        <w:pStyle w:val="FootnoteText"/>
        <w:rPr>
          <w:ins w:id="93" w:author="Jamie Birch" w:date="2016-01-19T11:28:00Z"/>
          <w:rFonts w:ascii="Calibri" w:hAnsi="Calibri"/>
          <w:rPrChange w:id="94" w:author="Alex Lorimer" w:date="2016-01-21T08:25:00Z">
            <w:rPr>
              <w:ins w:id="95" w:author="Jamie Birch" w:date="2016-01-19T11:28:00Z"/>
            </w:rPr>
          </w:rPrChange>
        </w:rPr>
      </w:pPr>
      <w:ins w:id="96" w:author="Jamie Birch" w:date="2016-01-19T11:28:00Z">
        <w:r w:rsidRPr="006E1610">
          <w:rPr>
            <w:rStyle w:val="FootnoteReference"/>
            <w:rFonts w:ascii="Calibri" w:hAnsi="Calibri"/>
            <w:rPrChange w:id="97" w:author="Alex Lorimer" w:date="2016-01-21T08:25:00Z">
              <w:rPr>
                <w:rStyle w:val="FootnoteReference"/>
              </w:rPr>
            </w:rPrChange>
          </w:rPr>
          <w:footnoteRef/>
        </w:r>
        <w:r w:rsidRPr="006E1610">
          <w:rPr>
            <w:rFonts w:ascii="Calibri" w:hAnsi="Calibri"/>
            <w:rPrChange w:id="98" w:author="Alex Lorimer" w:date="2016-01-21T08:25:00Z">
              <w:rPr/>
            </w:rPrChange>
          </w:rPr>
          <w:t xml:space="preserve"> http://www.theguardian.com/media/interactive/2011/aug/26/eric-schmidt-mactaggart-lecture-full-text</w:t>
        </w:r>
      </w:ins>
    </w:p>
  </w:footnote>
  <w:footnote w:id="5">
    <w:p w14:paraId="6A794652" w14:textId="77777777" w:rsidR="00170724" w:rsidRPr="006E1610" w:rsidRDefault="00170724" w:rsidP="003D3E21">
      <w:pPr>
        <w:pStyle w:val="FootnoteText"/>
        <w:rPr>
          <w:ins w:id="112" w:author="Jamie Birch" w:date="2016-01-19T11:28:00Z"/>
          <w:rFonts w:ascii="Calibri" w:hAnsi="Calibri"/>
          <w:rPrChange w:id="113" w:author="Alex Lorimer" w:date="2016-01-21T08:25:00Z">
            <w:rPr>
              <w:ins w:id="114" w:author="Jamie Birch" w:date="2016-01-19T11:28:00Z"/>
            </w:rPr>
          </w:rPrChange>
        </w:rPr>
      </w:pPr>
      <w:ins w:id="115" w:author="Jamie Birch" w:date="2016-01-19T11:28:00Z">
        <w:r w:rsidRPr="006E1610">
          <w:rPr>
            <w:rStyle w:val="FootnoteReference"/>
            <w:rFonts w:ascii="Calibri" w:hAnsi="Calibri"/>
            <w:rPrChange w:id="116" w:author="Alex Lorimer" w:date="2016-01-21T08:25:00Z">
              <w:rPr>
                <w:rStyle w:val="FootnoteReference"/>
              </w:rPr>
            </w:rPrChange>
          </w:rPr>
          <w:footnoteRef/>
        </w:r>
        <w:r w:rsidRPr="006E1610">
          <w:rPr>
            <w:rFonts w:ascii="Calibri" w:hAnsi="Calibri"/>
            <w:rPrChange w:id="117" w:author="Alex Lorimer" w:date="2016-01-21T08:25:00Z">
              <w:rPr/>
            </w:rPrChange>
          </w:rPr>
          <w:t>https://www.gov.uk/government/uploads/system/uploads/attachment_data/file/239067/SECONDARY_national_curriculum_-_Computing.pdf</w:t>
        </w:r>
      </w:ins>
    </w:p>
  </w:footnote>
  <w:footnote w:id="6">
    <w:p w14:paraId="498BAD20" w14:textId="77777777" w:rsidR="00170724" w:rsidRPr="006E1610" w:rsidRDefault="00170724" w:rsidP="003D3E21">
      <w:pPr>
        <w:pStyle w:val="FootnoteText"/>
        <w:rPr>
          <w:ins w:id="126" w:author="Jamie Birch" w:date="2016-01-19T11:28:00Z"/>
          <w:rFonts w:ascii="Calibri" w:hAnsi="Calibri"/>
          <w:rPrChange w:id="127" w:author="Alex Lorimer" w:date="2016-01-21T08:25:00Z">
            <w:rPr>
              <w:ins w:id="128" w:author="Jamie Birch" w:date="2016-01-19T11:28:00Z"/>
            </w:rPr>
          </w:rPrChange>
        </w:rPr>
      </w:pPr>
      <w:ins w:id="129" w:author="Jamie Birch" w:date="2016-01-19T11:28:00Z">
        <w:r w:rsidRPr="006E1610">
          <w:rPr>
            <w:rStyle w:val="FootnoteReference"/>
            <w:rFonts w:ascii="Calibri" w:hAnsi="Calibri"/>
            <w:rPrChange w:id="130" w:author="Alex Lorimer" w:date="2016-01-21T08:25:00Z">
              <w:rPr>
                <w:rStyle w:val="FootnoteReference"/>
              </w:rPr>
            </w:rPrChange>
          </w:rPr>
          <w:footnoteRef/>
        </w:r>
        <w:r w:rsidRPr="006E1610">
          <w:rPr>
            <w:rFonts w:ascii="Calibri" w:hAnsi="Calibri"/>
            <w:rPrChange w:id="131" w:author="Alex Lorimer" w:date="2016-01-21T08:25:00Z">
              <w:rPr/>
            </w:rPrChange>
          </w:rPr>
          <w:t>https://www.gov.uk/government/uploads/system/uploads/attachment_data/file/239067/SECONDARY_national_curriculum_-_Computing.pdf</w:t>
        </w:r>
      </w:ins>
    </w:p>
  </w:footnote>
  <w:footnote w:id="7">
    <w:p w14:paraId="0E7D8FB3" w14:textId="77777777" w:rsidR="00170724" w:rsidRDefault="00170724" w:rsidP="003D3E21">
      <w:pPr>
        <w:pStyle w:val="FootnoteText"/>
        <w:rPr>
          <w:ins w:id="136" w:author="Jamie Birch" w:date="2016-01-19T11:28:00Z"/>
        </w:rPr>
      </w:pPr>
      <w:ins w:id="137" w:author="Jamie Birch" w:date="2016-01-19T11:28:00Z">
        <w:r w:rsidRPr="006E1610">
          <w:rPr>
            <w:rStyle w:val="FootnoteReference"/>
            <w:rFonts w:ascii="Calibri" w:hAnsi="Calibri"/>
            <w:rPrChange w:id="138" w:author="Alex Lorimer" w:date="2016-01-21T08:25:00Z">
              <w:rPr>
                <w:rStyle w:val="FootnoteReference"/>
              </w:rPr>
            </w:rPrChange>
          </w:rPr>
          <w:footnoteRef/>
        </w:r>
        <w:r w:rsidRPr="006E1610">
          <w:rPr>
            <w:rFonts w:ascii="Calibri" w:hAnsi="Calibri"/>
            <w:rPrChange w:id="139" w:author="Alex Lorimer" w:date="2016-01-21T08:25:00Z">
              <w:rPr/>
            </w:rPrChange>
          </w:rPr>
          <w:t xml:space="preserve"> http://www.computerweekly.com/feature/The-UKs-new-computing-curriculum-is-here-Are-teachers-ready</w:t>
        </w:r>
      </w:ins>
    </w:p>
  </w:footnote>
  <w:footnote w:id="8">
    <w:p w14:paraId="01FE8F29" w14:textId="77777777" w:rsidR="00170724" w:rsidRPr="006E1610" w:rsidRDefault="00170724" w:rsidP="003D3E21">
      <w:pPr>
        <w:pStyle w:val="FootnoteText"/>
        <w:rPr>
          <w:ins w:id="142" w:author="Jamie Birch" w:date="2016-01-19T11:28:00Z"/>
          <w:rFonts w:ascii="Calibri" w:hAnsi="Calibri"/>
          <w:rPrChange w:id="143" w:author="Alex Lorimer" w:date="2016-01-21T08:25:00Z">
            <w:rPr>
              <w:ins w:id="144" w:author="Jamie Birch" w:date="2016-01-19T11:28:00Z"/>
            </w:rPr>
          </w:rPrChange>
        </w:rPr>
      </w:pPr>
      <w:ins w:id="145" w:author="Jamie Birch" w:date="2016-01-19T11:28:00Z">
        <w:r w:rsidRPr="006E1610">
          <w:rPr>
            <w:rStyle w:val="FootnoteReference"/>
            <w:rFonts w:ascii="Calibri" w:hAnsi="Calibri"/>
            <w:rPrChange w:id="146" w:author="Alex Lorimer" w:date="2016-01-21T08:25:00Z">
              <w:rPr>
                <w:rStyle w:val="FootnoteReference"/>
              </w:rPr>
            </w:rPrChange>
          </w:rPr>
          <w:footnoteRef/>
        </w:r>
        <w:r w:rsidRPr="006E1610">
          <w:rPr>
            <w:rFonts w:ascii="Calibri" w:hAnsi="Calibri"/>
            <w:rPrChange w:id="147" w:author="Alex Lorimer" w:date="2016-01-21T08:25:00Z">
              <w:rPr/>
            </w:rPrChange>
          </w:rPr>
          <w:t xml:space="preserve"> http://schoolsweek.co.uk/teachers-lack-confidence-in-computing-science/</w:t>
        </w:r>
      </w:ins>
    </w:p>
  </w:footnote>
  <w:footnote w:id="9">
    <w:p w14:paraId="1DC6D62A" w14:textId="77777777" w:rsidR="00170724" w:rsidRPr="006E1610" w:rsidRDefault="00170724" w:rsidP="003D3E21">
      <w:pPr>
        <w:pStyle w:val="FootnoteText"/>
        <w:rPr>
          <w:ins w:id="151" w:author="Jamie Birch" w:date="2016-01-19T11:28:00Z"/>
          <w:rFonts w:ascii="Calibri" w:hAnsi="Calibri"/>
          <w:rPrChange w:id="152" w:author="Alex Lorimer" w:date="2016-01-21T08:25:00Z">
            <w:rPr>
              <w:ins w:id="153" w:author="Jamie Birch" w:date="2016-01-19T11:28:00Z"/>
            </w:rPr>
          </w:rPrChange>
        </w:rPr>
      </w:pPr>
      <w:ins w:id="154" w:author="Jamie Birch" w:date="2016-01-19T11:28:00Z">
        <w:r w:rsidRPr="006E1610">
          <w:rPr>
            <w:rStyle w:val="FootnoteReference"/>
            <w:rFonts w:ascii="Calibri" w:hAnsi="Calibri"/>
            <w:rPrChange w:id="155" w:author="Alex Lorimer" w:date="2016-01-21T08:25:00Z">
              <w:rPr>
                <w:rStyle w:val="FootnoteReference"/>
              </w:rPr>
            </w:rPrChange>
          </w:rPr>
          <w:footnoteRef/>
        </w:r>
        <w:r w:rsidRPr="006E1610">
          <w:rPr>
            <w:rFonts w:ascii="Calibri" w:hAnsi="Calibri"/>
            <w:rPrChange w:id="156" w:author="Alex Lorimer" w:date="2016-01-21T08:25:00Z">
              <w:rPr/>
            </w:rPrChange>
          </w:rPr>
          <w:t xml:space="preserve"> http://schoolsweek.co.uk/3m-on-and-where-are-all-the-master-teachers/</w:t>
        </w:r>
      </w:ins>
    </w:p>
  </w:footnote>
  <w:footnote w:id="10">
    <w:p w14:paraId="7012BA8F" w14:textId="77777777" w:rsidR="00170724" w:rsidRPr="006E1610" w:rsidRDefault="00170724" w:rsidP="003D3E21">
      <w:pPr>
        <w:pStyle w:val="FootnoteText"/>
        <w:rPr>
          <w:ins w:id="159" w:author="Jamie Birch" w:date="2016-01-19T11:28:00Z"/>
          <w:rFonts w:ascii="Calibri" w:hAnsi="Calibri"/>
          <w:rPrChange w:id="160" w:author="Alex Lorimer" w:date="2016-01-21T08:25:00Z">
            <w:rPr>
              <w:ins w:id="161" w:author="Jamie Birch" w:date="2016-01-19T11:28:00Z"/>
            </w:rPr>
          </w:rPrChange>
        </w:rPr>
      </w:pPr>
      <w:ins w:id="162" w:author="Jamie Birch" w:date="2016-01-19T11:28:00Z">
        <w:r w:rsidRPr="006E1610">
          <w:rPr>
            <w:rStyle w:val="FootnoteReference"/>
            <w:rFonts w:ascii="Calibri" w:hAnsi="Calibri"/>
            <w:rPrChange w:id="163" w:author="Alex Lorimer" w:date="2016-01-21T08:25:00Z">
              <w:rPr>
                <w:rStyle w:val="FootnoteReference"/>
              </w:rPr>
            </w:rPrChange>
          </w:rPr>
          <w:footnoteRef/>
        </w:r>
        <w:r w:rsidRPr="006E1610">
          <w:rPr>
            <w:rFonts w:ascii="Calibri" w:hAnsi="Calibri"/>
            <w:rPrChange w:id="164" w:author="Alex Lorimer" w:date="2016-01-21T08:25:00Z">
              <w:rPr/>
            </w:rPrChange>
          </w:rPr>
          <w:t xml:space="preserve"> http://www.theguardian.com/technology/2014/sep/04/coding-school-computing-children-programming</w:t>
        </w:r>
      </w:ins>
    </w:p>
  </w:footnote>
  <w:footnote w:id="11">
    <w:p w14:paraId="198C04BA" w14:textId="77777777" w:rsidR="00170724" w:rsidRDefault="00170724" w:rsidP="003D3E21">
      <w:pPr>
        <w:pStyle w:val="FootnoteText"/>
        <w:rPr>
          <w:ins w:id="175" w:author="Jamie Birch" w:date="2016-01-19T11:28:00Z"/>
        </w:rPr>
      </w:pPr>
      <w:ins w:id="176" w:author="Jamie Birch" w:date="2016-01-19T11:28:00Z">
        <w:r w:rsidRPr="006E1610">
          <w:rPr>
            <w:rStyle w:val="FootnoteReference"/>
            <w:rFonts w:ascii="Calibri" w:hAnsi="Calibri"/>
            <w:rPrChange w:id="177" w:author="Alex Lorimer" w:date="2016-01-21T08:25:00Z">
              <w:rPr>
                <w:rStyle w:val="FootnoteReference"/>
              </w:rPr>
            </w:rPrChange>
          </w:rPr>
          <w:footnoteRef/>
        </w:r>
        <w:r w:rsidRPr="006E1610">
          <w:rPr>
            <w:rFonts w:ascii="Calibri" w:hAnsi="Calibri"/>
            <w:rPrChange w:id="178" w:author="Alex Lorimer" w:date="2016-01-21T08:25:00Z">
              <w:rPr/>
            </w:rPrChange>
          </w:rPr>
          <w:t xml:space="preserve"> https://petition.parliament.uk/petitions/111693</w:t>
        </w:r>
      </w:ins>
    </w:p>
  </w:footnote>
  <w:footnote w:id="12">
    <w:p w14:paraId="2B9E01F4" w14:textId="77777777" w:rsidR="00170724" w:rsidRDefault="00170724" w:rsidP="003D3E21">
      <w:pPr>
        <w:pStyle w:val="FootnoteText"/>
        <w:rPr>
          <w:ins w:id="185" w:author="Jamie Birch" w:date="2016-01-19T11:28:00Z"/>
        </w:rPr>
      </w:pPr>
      <w:ins w:id="186" w:author="Jamie Birch" w:date="2016-01-19T11:28:00Z">
        <w:r>
          <w:rPr>
            <w:rStyle w:val="FootnoteReference"/>
          </w:rPr>
          <w:footnoteRef/>
        </w:r>
        <w:r>
          <w:t xml:space="preserve"> </w:t>
        </w:r>
        <w:r w:rsidRPr="00630669">
          <w:t>http://www.bbc.co.uk/news/technology-29010511</w:t>
        </w:r>
      </w:ins>
    </w:p>
  </w:footnote>
  <w:footnote w:id="13">
    <w:p w14:paraId="67BDB1D3" w14:textId="77777777" w:rsidR="00170724" w:rsidRDefault="00170724" w:rsidP="003D3E21">
      <w:pPr>
        <w:pStyle w:val="FootnoteText"/>
        <w:rPr>
          <w:ins w:id="187" w:author="Jamie Birch" w:date="2016-01-19T11:28:00Z"/>
        </w:rPr>
      </w:pPr>
      <w:ins w:id="188" w:author="Jamie Birch" w:date="2016-01-19T11:28:00Z">
        <w:r>
          <w:rPr>
            <w:rStyle w:val="FootnoteReference"/>
          </w:rPr>
          <w:footnoteRef/>
        </w:r>
        <w:r>
          <w:t xml:space="preserve"> </w:t>
        </w:r>
        <w:r w:rsidRPr="061FBB1F">
          <w:fldChar w:fldCharType="begin"/>
        </w:r>
        <w:r>
          <w:instrText xml:space="preserve"> HYPERLINK "http://www.nesta.org.uk/sites/default/files/next_gen_wv.pdf" </w:instrText>
        </w:r>
        <w:r w:rsidRPr="061FBB1F">
          <w:fldChar w:fldCharType="separate"/>
        </w:r>
        <w:r w:rsidRPr="009129C5">
          <w:rPr>
            <w:rStyle w:val="Hyperlink"/>
          </w:rPr>
          <w:t>http://www.nesta.org.uk/sites/default/files/next_gen_wv.pdf</w:t>
        </w:r>
        <w:r w:rsidRPr="061FBB1F">
          <w:rPr>
            <w:rPrChange w:id="189" w:author="Guest" w:date="2016-01-19T18:33:00Z">
              <w:rPr>
                <w:rStyle w:val="Hyperlink"/>
              </w:rPr>
            </w:rPrChange>
          </w:rPr>
          <w:fldChar w:fldCharType="end"/>
        </w:r>
        <w:r>
          <w:t xml:space="preserve"> p.38</w:t>
        </w:r>
      </w:ins>
    </w:p>
  </w:footnote>
  <w:footnote w:id="14">
    <w:p w14:paraId="735BD0BA" w14:textId="77777777" w:rsidR="00170724" w:rsidRDefault="00170724" w:rsidP="003D3E21">
      <w:pPr>
        <w:pStyle w:val="FootnoteText"/>
        <w:rPr>
          <w:ins w:id="192" w:author="Jamie Birch" w:date="2016-01-19T11:28:00Z"/>
        </w:rPr>
      </w:pPr>
      <w:ins w:id="193" w:author="Jamie Birch" w:date="2016-01-19T11:28:00Z">
        <w:r>
          <w:rPr>
            <w:rStyle w:val="FootnoteReference"/>
          </w:rPr>
          <w:footnoteRef/>
        </w:r>
        <w:r>
          <w:t xml:space="preserve"> </w:t>
        </w:r>
        <w:r w:rsidRPr="061FBB1F">
          <w:fldChar w:fldCharType="begin"/>
        </w:r>
        <w:r>
          <w:instrText xml:space="preserve"> HYPERLINK "http://www.nesta.org.uk/sites/default/files/next_gen_wv.pdf" </w:instrText>
        </w:r>
        <w:r w:rsidRPr="061FBB1F">
          <w:fldChar w:fldCharType="separate"/>
        </w:r>
        <w:r w:rsidRPr="009129C5">
          <w:rPr>
            <w:rStyle w:val="Hyperlink"/>
          </w:rPr>
          <w:t>http://www.nesta.org.uk/sites/default/files/next_gen_wv.pdf</w:t>
        </w:r>
        <w:r w:rsidRPr="061FBB1F">
          <w:rPr>
            <w:rPrChange w:id="194" w:author="Guest" w:date="2016-01-19T18:33:00Z">
              <w:rPr>
                <w:rStyle w:val="Hyperlink"/>
              </w:rPr>
            </w:rPrChange>
          </w:rPr>
          <w:fldChar w:fldCharType="end"/>
        </w:r>
        <w:r>
          <w:t xml:space="preserve"> p.5</w:t>
        </w:r>
      </w:ins>
    </w:p>
  </w:footnote>
  <w:footnote w:id="15">
    <w:p w14:paraId="2463710C" w14:textId="77777777" w:rsidR="00170724" w:rsidRDefault="00170724" w:rsidP="003D3E21">
      <w:pPr>
        <w:pStyle w:val="FootnoteText"/>
        <w:rPr>
          <w:ins w:id="197" w:author="Jamie Birch" w:date="2016-01-19T11:28:00Z"/>
        </w:rPr>
      </w:pPr>
      <w:ins w:id="198" w:author="Jamie Birch" w:date="2016-01-19T11:28:00Z">
        <w:r>
          <w:rPr>
            <w:rStyle w:val="FootnoteReference"/>
          </w:rPr>
          <w:footnoteRef/>
        </w:r>
        <w:r>
          <w:t xml:space="preserve"> </w:t>
        </w:r>
        <w:r w:rsidRPr="061FBB1F">
          <w:fldChar w:fldCharType="begin"/>
        </w:r>
        <w:r>
          <w:instrText xml:space="preserve"> HYPERLINK "http://www.nesta.org.uk/sites/default/files/next_gen_wv.pdf" </w:instrText>
        </w:r>
        <w:r w:rsidRPr="061FBB1F">
          <w:fldChar w:fldCharType="separate"/>
        </w:r>
        <w:r w:rsidRPr="009129C5">
          <w:rPr>
            <w:rStyle w:val="Hyperlink"/>
          </w:rPr>
          <w:t>http://www.nesta.org.uk/sites/default/files/next_gen_wv.pdf</w:t>
        </w:r>
        <w:r w:rsidRPr="061FBB1F">
          <w:rPr>
            <w:rPrChange w:id="199" w:author="Guest" w:date="2016-01-19T18:33:00Z">
              <w:rPr>
                <w:rStyle w:val="Hyperlink"/>
              </w:rPr>
            </w:rPrChange>
          </w:rPr>
          <w:fldChar w:fldCharType="end"/>
        </w:r>
        <w:r>
          <w:t xml:space="preserve"> p.38</w:t>
        </w:r>
      </w:ins>
    </w:p>
  </w:footnote>
  <w:footnote w:id="16">
    <w:p w14:paraId="2D85BF1F" w14:textId="77777777" w:rsidR="00170724" w:rsidRPr="006E1610" w:rsidRDefault="00170724" w:rsidP="00C04A64">
      <w:pPr>
        <w:pStyle w:val="FootnoteText"/>
        <w:rPr>
          <w:ins w:id="263" w:author="Alex Lorimer" w:date="2016-01-19T12:22:00Z"/>
          <w:rFonts w:ascii="Calibri" w:hAnsi="Calibri"/>
          <w:rPrChange w:id="264" w:author="Alex Lorimer" w:date="2016-01-21T08:24:00Z">
            <w:rPr>
              <w:ins w:id="265" w:author="Alex Lorimer" w:date="2016-01-19T12:22:00Z"/>
            </w:rPr>
          </w:rPrChange>
        </w:rPr>
      </w:pPr>
      <w:ins w:id="266" w:author="Alex Lorimer" w:date="2016-01-19T12:22:00Z">
        <w:r w:rsidRPr="006E1610">
          <w:rPr>
            <w:rStyle w:val="FootnoteReference"/>
            <w:rFonts w:ascii="Calibri" w:hAnsi="Calibri"/>
            <w:rPrChange w:id="267" w:author="Alex Lorimer" w:date="2016-01-21T08:24:00Z">
              <w:rPr>
                <w:rStyle w:val="FootnoteReference"/>
              </w:rPr>
            </w:rPrChange>
          </w:rPr>
          <w:footnoteRef/>
        </w:r>
        <w:r w:rsidRPr="006E1610">
          <w:rPr>
            <w:rFonts w:ascii="Calibri" w:hAnsi="Calibri"/>
            <w:rPrChange w:id="268" w:author="Alex Lorimer" w:date="2016-01-21T08:24:00Z">
              <w:rPr/>
            </w:rPrChange>
          </w:rPr>
          <w:t>https://www.gov.uk/government/uploads/system/uploads/attachment_data/file/239067/SECONDARY_national_curriculum_-_Computing.pdf</w:t>
        </w:r>
      </w:ins>
    </w:p>
  </w:footnote>
  <w:footnote w:id="17">
    <w:p w14:paraId="42C11AC3" w14:textId="77777777" w:rsidR="00170724" w:rsidRPr="006E1610" w:rsidRDefault="00170724" w:rsidP="009F30E8">
      <w:pPr>
        <w:pStyle w:val="FootnoteText"/>
        <w:rPr>
          <w:ins w:id="1013" w:author="Alex Lorimer" w:date="2016-01-20T09:49:00Z"/>
          <w:rFonts w:ascii="Calibri" w:hAnsi="Calibri"/>
          <w:rPrChange w:id="1014" w:author="Alex Lorimer" w:date="2016-01-21T08:24:00Z">
            <w:rPr>
              <w:ins w:id="1015" w:author="Alex Lorimer" w:date="2016-01-20T09:49:00Z"/>
            </w:rPr>
          </w:rPrChange>
        </w:rPr>
      </w:pPr>
      <w:ins w:id="1016" w:author="Alex Lorimer" w:date="2016-01-20T09:49:00Z">
        <w:r w:rsidRPr="006E1610">
          <w:rPr>
            <w:rStyle w:val="FootnoteReference"/>
            <w:rFonts w:ascii="Calibri" w:hAnsi="Calibri"/>
            <w:rPrChange w:id="1017" w:author="Alex Lorimer" w:date="2016-01-21T08:24:00Z">
              <w:rPr>
                <w:rStyle w:val="FootnoteReference"/>
              </w:rPr>
            </w:rPrChange>
          </w:rPr>
          <w:footnoteRef/>
        </w:r>
        <w:r w:rsidRPr="006E1610">
          <w:rPr>
            <w:rFonts w:ascii="Calibri" w:hAnsi="Calibri"/>
            <w:rPrChange w:id="1018" w:author="Alex Lorimer" w:date="2016-01-21T08:24:00Z">
              <w:rPr/>
            </w:rPrChange>
          </w:rPr>
          <w:t xml:space="preserve"> http://www.bbc.co.uk/iplayer/episode/b03k6ypz/the-joy-of-logic</w:t>
        </w:r>
      </w:ins>
    </w:p>
  </w:footnote>
  <w:footnote w:id="18">
    <w:p w14:paraId="052C74B9" w14:textId="77777777" w:rsidR="00170724" w:rsidRDefault="00170724" w:rsidP="009F30E8">
      <w:pPr>
        <w:pStyle w:val="FootnoteText"/>
        <w:rPr>
          <w:ins w:id="1021" w:author="Alex Lorimer" w:date="2016-01-20T09:49:00Z"/>
        </w:rPr>
      </w:pPr>
      <w:ins w:id="1022" w:author="Alex Lorimer" w:date="2016-01-20T09:49:00Z">
        <w:r w:rsidRPr="006E1610">
          <w:rPr>
            <w:rStyle w:val="FootnoteReference"/>
            <w:rFonts w:ascii="Calibri" w:hAnsi="Calibri"/>
            <w:rPrChange w:id="1023" w:author="Alex Lorimer" w:date="2016-01-21T08:24:00Z">
              <w:rPr>
                <w:rStyle w:val="FootnoteReference"/>
              </w:rPr>
            </w:rPrChange>
          </w:rPr>
          <w:footnoteRef/>
        </w:r>
        <w:r w:rsidRPr="006E1610">
          <w:rPr>
            <w:rFonts w:ascii="Calibri" w:hAnsi="Calibri"/>
            <w:rPrChange w:id="1024" w:author="Alex Lorimer" w:date="2016-01-21T08:24:00Z">
              <w:rPr/>
            </w:rPrChange>
          </w:rPr>
          <w:t xml:space="preserve"> http://www.bbc.co.uk/programmes/p030s6b3</w:t>
        </w:r>
      </w:ins>
    </w:p>
  </w:footnote>
  <w:footnote w:id="19">
    <w:p w14:paraId="3F9DCC2C" w14:textId="28BAB451" w:rsidR="00170724" w:rsidRPr="006E1610" w:rsidRDefault="00170724">
      <w:pPr>
        <w:pStyle w:val="FootnoteText"/>
        <w:rPr>
          <w:rFonts w:ascii="Calibri" w:hAnsi="Calibri"/>
          <w:rPrChange w:id="1060" w:author="Alex Lorimer" w:date="2016-01-21T08:24:00Z">
            <w:rPr/>
          </w:rPrChange>
        </w:rPr>
      </w:pPr>
      <w:ins w:id="1061" w:author="Alex Lorimer" w:date="2016-01-20T15:07:00Z">
        <w:r w:rsidRPr="006E1610">
          <w:rPr>
            <w:rStyle w:val="FootnoteReference"/>
            <w:rFonts w:ascii="Calibri" w:hAnsi="Calibri"/>
            <w:rPrChange w:id="1062" w:author="Alex Lorimer" w:date="2016-01-21T08:24:00Z">
              <w:rPr>
                <w:rStyle w:val="FootnoteReference"/>
              </w:rPr>
            </w:rPrChange>
          </w:rPr>
          <w:footnoteRef/>
        </w:r>
        <w:r w:rsidRPr="006E1610">
          <w:rPr>
            <w:rFonts w:ascii="Calibri" w:hAnsi="Calibri"/>
            <w:rPrChange w:id="1063" w:author="Alex Lorimer" w:date="2016-01-21T08:24:00Z">
              <w:rPr/>
            </w:rPrChange>
          </w:rPr>
          <w:t xml:space="preserve"> Secrete rules of modern living, bbc, marcus du sautoy</w:t>
        </w:r>
      </w:ins>
    </w:p>
  </w:footnote>
  <w:footnote w:id="20">
    <w:p w14:paraId="3DE17541" w14:textId="5F0DF984" w:rsidR="00170724" w:rsidRPr="006E1610" w:rsidRDefault="00170724">
      <w:pPr>
        <w:pStyle w:val="FootnoteText"/>
        <w:rPr>
          <w:rFonts w:ascii="Calibri" w:hAnsi="Calibri"/>
          <w:rPrChange w:id="1079" w:author="Alex Lorimer" w:date="2016-01-21T08:24:00Z">
            <w:rPr/>
          </w:rPrChange>
        </w:rPr>
      </w:pPr>
      <w:ins w:id="1080" w:author="Alex Lorimer" w:date="2016-01-20T15:53:00Z">
        <w:r w:rsidRPr="006E1610">
          <w:rPr>
            <w:rStyle w:val="FootnoteReference"/>
            <w:rFonts w:ascii="Calibri" w:hAnsi="Calibri"/>
            <w:rPrChange w:id="1081" w:author="Alex Lorimer" w:date="2016-01-21T08:24:00Z">
              <w:rPr>
                <w:rStyle w:val="FootnoteReference"/>
              </w:rPr>
            </w:rPrChange>
          </w:rPr>
          <w:footnoteRef/>
        </w:r>
        <w:r w:rsidRPr="006E1610">
          <w:rPr>
            <w:rFonts w:ascii="Calibri" w:hAnsi="Calibri"/>
            <w:rPrChange w:id="1082" w:author="Alex Lorimer" w:date="2016-01-21T08:24:00Z">
              <w:rPr/>
            </w:rPrChange>
          </w:rPr>
          <w:t xml:space="preserve"> http://journals.plos.org/plosbiology/article?id=10.1371/journal.pbio.1001392</w:t>
        </w:r>
      </w:ins>
    </w:p>
  </w:footnote>
  <w:footnote w:id="21">
    <w:p w14:paraId="456BDDEE" w14:textId="0F39016E" w:rsidR="00170724" w:rsidRDefault="00170724">
      <w:pPr>
        <w:pStyle w:val="FootnoteText"/>
      </w:pPr>
      <w:ins w:id="1132" w:author="Alex Lorimer" w:date="2016-01-20T16:03:00Z">
        <w:r w:rsidRPr="006E1610">
          <w:rPr>
            <w:rStyle w:val="FootnoteReference"/>
            <w:rFonts w:ascii="Calibri" w:hAnsi="Calibri"/>
            <w:rPrChange w:id="1133" w:author="Alex Lorimer" w:date="2016-01-21T08:24:00Z">
              <w:rPr>
                <w:rStyle w:val="FootnoteReference"/>
              </w:rPr>
            </w:rPrChange>
          </w:rPr>
          <w:footnoteRef/>
        </w:r>
        <w:r w:rsidRPr="006E1610">
          <w:rPr>
            <w:rFonts w:ascii="Calibri" w:hAnsi="Calibri"/>
            <w:rPrChange w:id="1134" w:author="Alex Lorimer" w:date="2016-01-21T08:24:00Z">
              <w:rPr/>
            </w:rPrChange>
          </w:rPr>
          <w:t xml:space="preserve"> Secrete rules of modern living, bbc, marcus du sautoy 00:48:35</w:t>
        </w:r>
      </w:ins>
    </w:p>
  </w:footnote>
  <w:footnote w:id="22">
    <w:p w14:paraId="4F69EA22" w14:textId="60789597" w:rsidR="00191BD7" w:rsidRDefault="00191BD7">
      <w:pPr>
        <w:pStyle w:val="FootnoteText"/>
      </w:pPr>
      <w:ins w:id="1240" w:author="Alex Lorimer" w:date="2016-01-21T08:33:00Z">
        <w:r>
          <w:rPr>
            <w:rStyle w:val="FootnoteReference"/>
          </w:rPr>
          <w:footnoteRef/>
        </w:r>
        <w:r>
          <w:t xml:space="preserve"> </w:t>
        </w:r>
        <w:r w:rsidRPr="00191BD7">
          <w:t>http://wiki.scratch.mit.edu/wiki/Development_of_Scratch_1.0</w:t>
        </w:r>
      </w:ins>
    </w:p>
  </w:footnote>
  <w:footnote w:id="23">
    <w:p w14:paraId="04373548" w14:textId="0DD4DA4D" w:rsidR="00C95CAE" w:rsidRPr="006E1610" w:rsidRDefault="00C95CAE">
      <w:pPr>
        <w:pStyle w:val="FootnoteText"/>
        <w:rPr>
          <w:rFonts w:ascii="Calibri" w:hAnsi="Calibri"/>
          <w:rPrChange w:id="1313" w:author="Alex Lorimer" w:date="2016-01-21T08:24:00Z">
            <w:rPr/>
          </w:rPrChange>
        </w:rPr>
      </w:pPr>
      <w:ins w:id="1314" w:author="Alex Lorimer" w:date="2016-01-21T06:02:00Z">
        <w:r w:rsidRPr="006E1610">
          <w:rPr>
            <w:rStyle w:val="FootnoteReference"/>
            <w:rFonts w:ascii="Calibri" w:hAnsi="Calibri"/>
            <w:rPrChange w:id="1315" w:author="Alex Lorimer" w:date="2016-01-21T08:24:00Z">
              <w:rPr>
                <w:rStyle w:val="FootnoteReference"/>
              </w:rPr>
            </w:rPrChange>
          </w:rPr>
          <w:footnoteRef/>
        </w:r>
        <w:r w:rsidRPr="006E1610">
          <w:rPr>
            <w:rFonts w:ascii="Calibri" w:hAnsi="Calibri"/>
            <w:rPrChange w:id="1316" w:author="Alex Lorimer" w:date="2016-01-21T08:24:00Z">
              <w:rPr/>
            </w:rPrChange>
          </w:rPr>
          <w:t xml:space="preserve"> http://wiki.scratch.mit.edu/wiki/Artificial_Intelligence</w:t>
        </w:r>
      </w:ins>
    </w:p>
  </w:footnote>
  <w:footnote w:id="24">
    <w:p w14:paraId="23D13B69" w14:textId="40A4A116" w:rsidR="006A78E7" w:rsidRPr="006E1610" w:rsidRDefault="006A78E7">
      <w:pPr>
        <w:pStyle w:val="FootnoteText"/>
        <w:rPr>
          <w:rFonts w:ascii="Calibri" w:hAnsi="Calibri"/>
          <w:rPrChange w:id="1362" w:author="Alex Lorimer" w:date="2016-01-21T08:24:00Z">
            <w:rPr/>
          </w:rPrChange>
        </w:rPr>
      </w:pPr>
      <w:ins w:id="1363" w:author="Alex Lorimer" w:date="2016-01-21T05:44:00Z">
        <w:r w:rsidRPr="006E1610">
          <w:rPr>
            <w:rStyle w:val="FootnoteReference"/>
            <w:rFonts w:ascii="Calibri" w:hAnsi="Calibri"/>
            <w:rPrChange w:id="1364" w:author="Alex Lorimer" w:date="2016-01-21T08:24:00Z">
              <w:rPr>
                <w:rStyle w:val="FootnoteReference"/>
              </w:rPr>
            </w:rPrChange>
          </w:rPr>
          <w:footnoteRef/>
        </w:r>
        <w:r w:rsidRPr="006E1610">
          <w:rPr>
            <w:rFonts w:ascii="Calibri" w:hAnsi="Calibri"/>
            <w:rPrChange w:id="1365" w:author="Alex Lorimer" w:date="2016-01-21T08:24:00Z">
              <w:rPr/>
            </w:rPrChange>
          </w:rPr>
          <w:t xml:space="preserve"> </w:t>
        </w:r>
      </w:ins>
      <w:ins w:id="1366" w:author="Alex Lorimer" w:date="2016-01-21T08:38:00Z">
        <w:r w:rsidR="00BB5B50" w:rsidRPr="00BB5B50">
          <w:rPr>
            <w:rFonts w:ascii="Calibri" w:hAnsi="Calibri"/>
          </w:rPr>
          <w:t>http://snap.berkeley.edu/run</w:t>
        </w:r>
      </w:ins>
    </w:p>
  </w:footnote>
  <w:footnote w:id="25">
    <w:p w14:paraId="320193CB" w14:textId="124ACD99" w:rsidR="00170724" w:rsidRPr="006E1610" w:rsidRDefault="00170724">
      <w:pPr>
        <w:pStyle w:val="FootnoteText"/>
        <w:rPr>
          <w:rFonts w:ascii="Calibri" w:hAnsi="Calibri"/>
          <w:rPrChange w:id="1374" w:author="Alex Lorimer" w:date="2016-01-21T08:24:00Z">
            <w:rPr/>
          </w:rPrChange>
        </w:rPr>
      </w:pPr>
      <w:ins w:id="1375" w:author="Alex Lorimer" w:date="2016-01-20T17:43:00Z">
        <w:r w:rsidRPr="006E1610">
          <w:rPr>
            <w:rStyle w:val="FootnoteReference"/>
            <w:rFonts w:ascii="Calibri" w:hAnsi="Calibri"/>
            <w:rPrChange w:id="1376" w:author="Alex Lorimer" w:date="2016-01-21T08:24:00Z">
              <w:rPr>
                <w:rStyle w:val="FootnoteReference"/>
              </w:rPr>
            </w:rPrChange>
          </w:rPr>
          <w:footnoteRef/>
        </w:r>
        <w:r w:rsidRPr="006E1610">
          <w:rPr>
            <w:rFonts w:ascii="Calibri" w:hAnsi="Calibri"/>
            <w:rPrChange w:id="1377" w:author="Alex Lorimer" w:date="2016-01-21T08:24:00Z">
              <w:rPr/>
            </w:rPrChange>
          </w:rPr>
          <w:t xml:space="preserve"> http://blogs.msdn.com/b/ukschools/archive/2010/04/15/kodu-for-pc-a-teacher-s-tutorial.aspx</w:t>
        </w:r>
      </w:ins>
    </w:p>
  </w:footnote>
  <w:footnote w:id="26">
    <w:p w14:paraId="4F8BE37B" w14:textId="3F718CEC" w:rsidR="00170724" w:rsidRPr="006E1610" w:rsidRDefault="00170724">
      <w:pPr>
        <w:pStyle w:val="FootnoteText"/>
        <w:rPr>
          <w:rFonts w:ascii="Calibri" w:hAnsi="Calibri"/>
          <w:rPrChange w:id="1381" w:author="Alex Lorimer" w:date="2016-01-21T08:24:00Z">
            <w:rPr/>
          </w:rPrChange>
        </w:rPr>
      </w:pPr>
      <w:ins w:id="1382" w:author="Alex Lorimer" w:date="2016-01-20T17:42:00Z">
        <w:r w:rsidRPr="006E1610">
          <w:rPr>
            <w:rStyle w:val="FootnoteReference"/>
            <w:rFonts w:ascii="Calibri" w:hAnsi="Calibri"/>
            <w:rPrChange w:id="1383" w:author="Alex Lorimer" w:date="2016-01-21T08:24:00Z">
              <w:rPr>
                <w:rStyle w:val="FootnoteReference"/>
              </w:rPr>
            </w:rPrChange>
          </w:rPr>
          <w:footnoteRef/>
        </w:r>
        <w:r w:rsidRPr="006E1610">
          <w:rPr>
            <w:rFonts w:ascii="Calibri" w:hAnsi="Calibri"/>
            <w:rPrChange w:id="1384" w:author="Alex Lorimer" w:date="2016-01-21T08:24:00Z">
              <w:rPr/>
            </w:rPrChange>
          </w:rPr>
          <w:t xml:space="preserve"> http://www.alice.org/index.php?page=what_is_alice/what_is_alice</w:t>
        </w:r>
      </w:ins>
    </w:p>
  </w:footnote>
  <w:footnote w:id="27">
    <w:p w14:paraId="22680332" w14:textId="7E4B543E" w:rsidR="00170724" w:rsidRPr="006E1610" w:rsidRDefault="00170724">
      <w:pPr>
        <w:pStyle w:val="FootnoteText"/>
        <w:rPr>
          <w:rFonts w:ascii="Calibri" w:hAnsi="Calibri"/>
          <w:rPrChange w:id="1433" w:author="Alex Lorimer" w:date="2016-01-21T08:24:00Z">
            <w:rPr/>
          </w:rPrChange>
        </w:rPr>
      </w:pPr>
      <w:ins w:id="1434" w:author="Alex Lorimer" w:date="2016-01-20T18:26:00Z">
        <w:r w:rsidRPr="006E1610">
          <w:rPr>
            <w:rStyle w:val="FootnoteReference"/>
            <w:rFonts w:ascii="Calibri" w:hAnsi="Calibri"/>
            <w:rPrChange w:id="1435" w:author="Alex Lorimer" w:date="2016-01-21T08:24:00Z">
              <w:rPr>
                <w:rStyle w:val="FootnoteReference"/>
              </w:rPr>
            </w:rPrChange>
          </w:rPr>
          <w:footnoteRef/>
        </w:r>
        <w:r w:rsidRPr="006E1610">
          <w:rPr>
            <w:rFonts w:ascii="Calibri" w:hAnsi="Calibri"/>
            <w:rPrChange w:id="1436" w:author="Alex Lorimer" w:date="2016-01-21T08:24:00Z">
              <w:rPr/>
            </w:rPrChange>
          </w:rPr>
          <w:t xml:space="preserve"> </w:t>
        </w:r>
      </w:ins>
      <w:ins w:id="1437" w:author="Alex Lorimer" w:date="2016-01-20T18:30:00Z">
        <w:r w:rsidRPr="006E1610">
          <w:rPr>
            <w:rFonts w:ascii="Calibri" w:hAnsi="Calibri"/>
            <w:rPrChange w:id="1438" w:author="Alex Lorimer" w:date="2016-01-21T08:24:00Z">
              <w:rPr/>
            </w:rPrChange>
          </w:rPr>
          <w:t>https://lightbot.com/hocflash.html</w:t>
        </w:r>
      </w:ins>
    </w:p>
  </w:footnote>
  <w:footnote w:id="28">
    <w:p w14:paraId="23BCA3B2" w14:textId="4E79439A" w:rsidR="00170724" w:rsidRPr="006E1610" w:rsidRDefault="00170724">
      <w:pPr>
        <w:pStyle w:val="FootnoteText"/>
        <w:rPr>
          <w:rFonts w:ascii="Calibri" w:hAnsi="Calibri"/>
          <w:rPrChange w:id="1442" w:author="Alex Lorimer" w:date="2016-01-21T08:24:00Z">
            <w:rPr/>
          </w:rPrChange>
        </w:rPr>
      </w:pPr>
      <w:ins w:id="1443" w:author="Alex Lorimer" w:date="2016-01-20T18:31:00Z">
        <w:r w:rsidRPr="006E1610">
          <w:rPr>
            <w:rStyle w:val="FootnoteReference"/>
            <w:rFonts w:ascii="Calibri" w:hAnsi="Calibri"/>
            <w:rPrChange w:id="1444" w:author="Alex Lorimer" w:date="2016-01-21T08:24:00Z">
              <w:rPr>
                <w:rStyle w:val="FootnoteReference"/>
              </w:rPr>
            </w:rPrChange>
          </w:rPr>
          <w:footnoteRef/>
        </w:r>
        <w:r w:rsidRPr="006E1610">
          <w:rPr>
            <w:rFonts w:ascii="Calibri" w:hAnsi="Calibri"/>
            <w:rPrChange w:id="1445" w:author="Alex Lorimer" w:date="2016-01-21T08:24:00Z">
              <w:rPr/>
            </w:rPrChange>
          </w:rPr>
          <w:t xml:space="preserve"> </w:t>
        </w:r>
      </w:ins>
      <w:ins w:id="1446" w:author="Alex Lorimer" w:date="2016-01-20T18:33:00Z">
        <w:r w:rsidRPr="006E1610">
          <w:rPr>
            <w:rFonts w:ascii="Calibri" w:hAnsi="Calibri"/>
            <w:rPrChange w:id="1447" w:author="Alex Lorimer" w:date="2016-01-21T08:24:00Z">
              <w:rPr/>
            </w:rPrChange>
          </w:rPr>
          <w:t>https://www.kodable.com/</w:t>
        </w:r>
      </w:ins>
    </w:p>
  </w:footnote>
  <w:footnote w:id="29">
    <w:p w14:paraId="3ED41CB8" w14:textId="0D44118C" w:rsidR="00170724" w:rsidRPr="006E1610" w:rsidRDefault="00170724">
      <w:pPr>
        <w:pStyle w:val="FootnoteText"/>
        <w:rPr>
          <w:rFonts w:ascii="Calibri" w:hAnsi="Calibri"/>
          <w:rPrChange w:id="1452" w:author="Alex Lorimer" w:date="2016-01-21T08:24:00Z">
            <w:rPr/>
          </w:rPrChange>
        </w:rPr>
      </w:pPr>
      <w:ins w:id="1453" w:author="Alex Lorimer" w:date="2016-01-20T18:34:00Z">
        <w:r w:rsidRPr="006E1610">
          <w:rPr>
            <w:rStyle w:val="FootnoteReference"/>
            <w:rFonts w:ascii="Calibri" w:hAnsi="Calibri"/>
            <w:rPrChange w:id="1454" w:author="Alex Lorimer" w:date="2016-01-21T08:24:00Z">
              <w:rPr>
                <w:rStyle w:val="FootnoteReference"/>
              </w:rPr>
            </w:rPrChange>
          </w:rPr>
          <w:footnoteRef/>
        </w:r>
        <w:r w:rsidRPr="006E1610">
          <w:rPr>
            <w:rFonts w:ascii="Calibri" w:hAnsi="Calibri"/>
            <w:rPrChange w:id="1455" w:author="Alex Lorimer" w:date="2016-01-21T08:24:00Z">
              <w:rPr/>
            </w:rPrChange>
          </w:rPr>
          <w:t xml:space="preserve"> </w:t>
        </w:r>
      </w:ins>
      <w:ins w:id="1456" w:author="Alex Lorimer" w:date="2016-01-20T18:35:00Z">
        <w:r w:rsidRPr="006E1610">
          <w:rPr>
            <w:rFonts w:ascii="Calibri" w:hAnsi="Calibri"/>
            <w:rPrChange w:id="1457" w:author="Alex Lorimer" w:date="2016-01-21T08:24:00Z">
              <w:rPr/>
            </w:rPrChange>
          </w:rPr>
          <w:t>http://www.robozzle.com/</w:t>
        </w:r>
      </w:ins>
    </w:p>
  </w:footnote>
  <w:footnote w:id="30">
    <w:p w14:paraId="6C3D02E0" w14:textId="12F7BD38" w:rsidR="00170724" w:rsidRPr="006E1610" w:rsidRDefault="00170724">
      <w:pPr>
        <w:pStyle w:val="FootnoteText"/>
        <w:rPr>
          <w:rFonts w:ascii="Calibri" w:hAnsi="Calibri"/>
          <w:rPrChange w:id="1461" w:author="Alex Lorimer" w:date="2016-01-21T08:24:00Z">
            <w:rPr/>
          </w:rPrChange>
        </w:rPr>
      </w:pPr>
      <w:ins w:id="1462" w:author="Alex Lorimer" w:date="2016-01-20T18:16:00Z">
        <w:r w:rsidRPr="006E1610">
          <w:rPr>
            <w:rStyle w:val="FootnoteReference"/>
            <w:rFonts w:ascii="Calibri" w:hAnsi="Calibri"/>
            <w:rPrChange w:id="1463" w:author="Alex Lorimer" w:date="2016-01-21T08:24:00Z">
              <w:rPr>
                <w:rStyle w:val="FootnoteReference"/>
              </w:rPr>
            </w:rPrChange>
          </w:rPr>
          <w:footnoteRef/>
        </w:r>
        <w:r w:rsidRPr="006E1610">
          <w:rPr>
            <w:rFonts w:ascii="Calibri" w:hAnsi="Calibri"/>
            <w:rPrChange w:id="1464" w:author="Alex Lorimer" w:date="2016-01-21T08:24:00Z">
              <w:rPr/>
            </w:rPrChange>
          </w:rPr>
          <w:t xml:space="preserve"> http://twolivesleft.com/CargoBot/?utm_campaign=Listly&amp;utm_medium=list&amp;utm_source=listly</w:t>
        </w:r>
      </w:ins>
    </w:p>
  </w:footnote>
  <w:footnote w:id="31">
    <w:p w14:paraId="50E2FE1C" w14:textId="77777777" w:rsidR="00170724" w:rsidRDefault="00170724" w:rsidP="00795E82">
      <w:pPr>
        <w:pStyle w:val="FootnoteText"/>
        <w:rPr>
          <w:ins w:id="1481" w:author="Alex Lorimer" w:date="2016-01-20T18:35:00Z"/>
        </w:rPr>
      </w:pPr>
      <w:ins w:id="1482" w:author="Alex Lorimer" w:date="2016-01-20T18:35:00Z">
        <w:r w:rsidRPr="006E1610">
          <w:rPr>
            <w:rStyle w:val="FootnoteReference"/>
            <w:rFonts w:ascii="Calibri" w:hAnsi="Calibri"/>
            <w:rPrChange w:id="1483" w:author="Alex Lorimer" w:date="2016-01-21T08:24:00Z">
              <w:rPr>
                <w:rStyle w:val="FootnoteReference"/>
              </w:rPr>
            </w:rPrChange>
          </w:rPr>
          <w:footnoteRef/>
        </w:r>
        <w:r w:rsidRPr="006E1610">
          <w:rPr>
            <w:rFonts w:ascii="Calibri" w:hAnsi="Calibri"/>
            <w:rPrChange w:id="1484" w:author="Alex Lorimer" w:date="2016-01-21T08:24:00Z">
              <w:rPr/>
            </w:rPrChange>
          </w:rPr>
          <w:t xml:space="preserve"> http://www.codewarriorsgame.com/kai-web-kai/login</w:t>
        </w:r>
      </w:ins>
    </w:p>
  </w:footnote>
  <w:footnote w:id="32">
    <w:p w14:paraId="08341C3E" w14:textId="33795425" w:rsidR="00170724" w:rsidRPr="006E1610" w:rsidRDefault="00170724">
      <w:pPr>
        <w:pStyle w:val="FootnoteText"/>
        <w:rPr>
          <w:rFonts w:ascii="Calibri" w:hAnsi="Calibri"/>
          <w:rPrChange w:id="1590" w:author="Alex Lorimer" w:date="2016-01-21T08:24:00Z">
            <w:rPr/>
          </w:rPrChange>
        </w:rPr>
      </w:pPr>
      <w:ins w:id="1591" w:author="Alex Lorimer" w:date="2016-01-20T20:24:00Z">
        <w:r w:rsidRPr="006E1610">
          <w:rPr>
            <w:rStyle w:val="FootnoteReference"/>
            <w:rFonts w:ascii="Calibri" w:hAnsi="Calibri"/>
            <w:rPrChange w:id="1592" w:author="Alex Lorimer" w:date="2016-01-21T08:24:00Z">
              <w:rPr>
                <w:rStyle w:val="FootnoteReference"/>
              </w:rPr>
            </w:rPrChange>
          </w:rPr>
          <w:footnoteRef/>
        </w:r>
        <w:r w:rsidRPr="006E1610">
          <w:rPr>
            <w:rFonts w:ascii="Calibri" w:hAnsi="Calibri"/>
            <w:rPrChange w:id="1593" w:author="Alex Lorimer" w:date="2016-01-21T08:24:00Z">
              <w:rPr/>
            </w:rPrChange>
          </w:rPr>
          <w:t xml:space="preserve"> http://armorgames.com/play/12841/swarm-control</w:t>
        </w:r>
      </w:ins>
    </w:p>
  </w:footnote>
  <w:footnote w:id="33">
    <w:p w14:paraId="13C7ABD0" w14:textId="77777777" w:rsidR="00170724" w:rsidRPr="006E1610" w:rsidRDefault="00170724" w:rsidP="00F1747B">
      <w:pPr>
        <w:pStyle w:val="FootnoteText"/>
        <w:rPr>
          <w:ins w:id="1618" w:author="Alex Lorimer" w:date="2016-01-20T20:23:00Z"/>
          <w:rFonts w:ascii="Calibri" w:hAnsi="Calibri"/>
          <w:rPrChange w:id="1619" w:author="Alex Lorimer" w:date="2016-01-21T08:24:00Z">
            <w:rPr>
              <w:ins w:id="1620" w:author="Alex Lorimer" w:date="2016-01-20T20:23:00Z"/>
            </w:rPr>
          </w:rPrChange>
        </w:rPr>
      </w:pPr>
      <w:ins w:id="1621" w:author="Alex Lorimer" w:date="2016-01-20T20:23:00Z">
        <w:r w:rsidRPr="006E1610">
          <w:rPr>
            <w:rStyle w:val="FootnoteReference"/>
            <w:rFonts w:ascii="Calibri" w:hAnsi="Calibri"/>
            <w:rPrChange w:id="1622" w:author="Alex Lorimer" w:date="2016-01-21T08:24:00Z">
              <w:rPr>
                <w:rStyle w:val="FootnoteReference"/>
              </w:rPr>
            </w:rPrChange>
          </w:rPr>
          <w:footnoteRef/>
        </w:r>
        <w:r w:rsidRPr="006E1610">
          <w:rPr>
            <w:rFonts w:ascii="Calibri" w:hAnsi="Calibri"/>
            <w:rPrChange w:id="1623" w:author="Alex Lorimer" w:date="2016-01-21T08:24:00Z">
              <w:rPr/>
            </w:rPrChange>
          </w:rPr>
          <w:t xml:space="preserve"> http://www.swarmcontrol.net/</w:t>
        </w:r>
      </w:ins>
    </w:p>
  </w:footnote>
  <w:footnote w:id="34">
    <w:p w14:paraId="519791E3" w14:textId="6D58CBAA" w:rsidR="006E1610" w:rsidRPr="006E1610" w:rsidRDefault="006E1610">
      <w:pPr>
        <w:rPr>
          <w:rFonts w:ascii="Calibri" w:hAnsi="Calibri"/>
          <w:rPrChange w:id="1673" w:author="Alex Lorimer" w:date="2016-01-21T08:23:00Z">
            <w:rPr/>
          </w:rPrChange>
        </w:rPr>
        <w:pPrChange w:id="1674" w:author="Alex Lorimer" w:date="2016-01-21T08:23:00Z">
          <w:pPr>
            <w:pStyle w:val="FootnoteText"/>
          </w:pPr>
        </w:pPrChange>
      </w:pPr>
      <w:ins w:id="1675" w:author="Alex Lorimer" w:date="2016-01-21T08:23:00Z">
        <w:r w:rsidRPr="006E1610">
          <w:rPr>
            <w:rStyle w:val="FootnoteReference"/>
            <w:rFonts w:ascii="Calibri" w:hAnsi="Calibri"/>
            <w:sz w:val="20"/>
            <w:szCs w:val="20"/>
            <w:rPrChange w:id="1676" w:author="Alex Lorimer" w:date="2016-01-21T08:24:00Z">
              <w:rPr>
                <w:rStyle w:val="FootnoteReference"/>
              </w:rPr>
            </w:rPrChange>
          </w:rPr>
          <w:footnoteRef/>
        </w:r>
        <w:r w:rsidRPr="006E1610">
          <w:rPr>
            <w:rFonts w:ascii="Calibri" w:hAnsi="Calibri"/>
            <w:sz w:val="20"/>
            <w:szCs w:val="20"/>
            <w:rPrChange w:id="1677" w:author="Alex Lorimer" w:date="2016-01-21T08:24:00Z">
              <w:rPr/>
            </w:rPrChange>
          </w:rPr>
          <w:t xml:space="preserve"> http://blog.soulwire.co.uk/laboratory/flash/as3-flocking-steering-behaviors</w:t>
        </w:r>
      </w:ins>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170724" w14:paraId="446227B8" w14:textId="77777777" w:rsidTr="6398C129">
      <w:tc>
        <w:tcPr>
          <w:tcW w:w="3120" w:type="dxa"/>
        </w:tcPr>
        <w:p w14:paraId="791D5F19" w14:textId="7619538C" w:rsidR="00170724" w:rsidRDefault="00170724" w:rsidP="003D3E21">
          <w:pPr>
            <w:pStyle w:val="Header"/>
            <w:ind w:left="-115"/>
          </w:pPr>
        </w:p>
      </w:tc>
      <w:tc>
        <w:tcPr>
          <w:tcW w:w="3120" w:type="dxa"/>
        </w:tcPr>
        <w:p w14:paraId="63F43BDF" w14:textId="121F9C34" w:rsidR="00170724" w:rsidRDefault="00170724" w:rsidP="003D3E21">
          <w:pPr>
            <w:pStyle w:val="Header"/>
            <w:jc w:val="center"/>
          </w:pPr>
        </w:p>
      </w:tc>
      <w:tc>
        <w:tcPr>
          <w:tcW w:w="3120" w:type="dxa"/>
        </w:tcPr>
        <w:p w14:paraId="1B5D3019" w14:textId="64E60D7B" w:rsidR="00170724" w:rsidRDefault="00170724" w:rsidP="003D3E21">
          <w:pPr>
            <w:pStyle w:val="Header"/>
            <w:ind w:right="-115"/>
            <w:jc w:val="right"/>
          </w:pPr>
        </w:p>
      </w:tc>
    </w:tr>
  </w:tbl>
  <w:p w14:paraId="61B25755" w14:textId="424555C6" w:rsidR="00170724" w:rsidRDefault="00170724" w:rsidP="003D3E2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B3A6E"/>
    <w:multiLevelType w:val="hybridMultilevel"/>
    <w:tmpl w:val="8C4A7ABA"/>
    <w:lvl w:ilvl="0" w:tplc="B30202F8">
      <w:start w:val="1"/>
      <w:numFmt w:val="bullet"/>
      <w:lvlText w:val=""/>
      <w:lvlJc w:val="left"/>
      <w:pPr>
        <w:ind w:left="720" w:hanging="360"/>
      </w:pPr>
      <w:rPr>
        <w:rFonts w:ascii="Symbol" w:hAnsi="Symbol" w:hint="default"/>
      </w:rPr>
    </w:lvl>
    <w:lvl w:ilvl="1" w:tplc="3FC61086">
      <w:start w:val="1"/>
      <w:numFmt w:val="bullet"/>
      <w:lvlText w:val="o"/>
      <w:lvlJc w:val="left"/>
      <w:pPr>
        <w:ind w:left="1440" w:hanging="360"/>
      </w:pPr>
      <w:rPr>
        <w:rFonts w:ascii="Courier New" w:hAnsi="Courier New" w:hint="default"/>
      </w:rPr>
    </w:lvl>
    <w:lvl w:ilvl="2" w:tplc="67A81214">
      <w:start w:val="1"/>
      <w:numFmt w:val="bullet"/>
      <w:lvlText w:val=""/>
      <w:lvlJc w:val="left"/>
      <w:pPr>
        <w:ind w:left="2160" w:hanging="360"/>
      </w:pPr>
      <w:rPr>
        <w:rFonts w:ascii="Wingdings" w:hAnsi="Wingdings" w:hint="default"/>
      </w:rPr>
    </w:lvl>
    <w:lvl w:ilvl="3" w:tplc="E4067FB0">
      <w:start w:val="1"/>
      <w:numFmt w:val="bullet"/>
      <w:lvlText w:val=""/>
      <w:lvlJc w:val="left"/>
      <w:pPr>
        <w:ind w:left="2880" w:hanging="360"/>
      </w:pPr>
      <w:rPr>
        <w:rFonts w:ascii="Symbol" w:hAnsi="Symbol" w:hint="default"/>
      </w:rPr>
    </w:lvl>
    <w:lvl w:ilvl="4" w:tplc="289A224C">
      <w:start w:val="1"/>
      <w:numFmt w:val="bullet"/>
      <w:lvlText w:val="o"/>
      <w:lvlJc w:val="left"/>
      <w:pPr>
        <w:ind w:left="3600" w:hanging="360"/>
      </w:pPr>
      <w:rPr>
        <w:rFonts w:ascii="Courier New" w:hAnsi="Courier New" w:hint="default"/>
      </w:rPr>
    </w:lvl>
    <w:lvl w:ilvl="5" w:tplc="21506C9E">
      <w:start w:val="1"/>
      <w:numFmt w:val="bullet"/>
      <w:lvlText w:val=""/>
      <w:lvlJc w:val="left"/>
      <w:pPr>
        <w:ind w:left="4320" w:hanging="360"/>
      </w:pPr>
      <w:rPr>
        <w:rFonts w:ascii="Wingdings" w:hAnsi="Wingdings" w:hint="default"/>
      </w:rPr>
    </w:lvl>
    <w:lvl w:ilvl="6" w:tplc="88769016">
      <w:start w:val="1"/>
      <w:numFmt w:val="bullet"/>
      <w:lvlText w:val=""/>
      <w:lvlJc w:val="left"/>
      <w:pPr>
        <w:ind w:left="5040" w:hanging="360"/>
      </w:pPr>
      <w:rPr>
        <w:rFonts w:ascii="Symbol" w:hAnsi="Symbol" w:hint="default"/>
      </w:rPr>
    </w:lvl>
    <w:lvl w:ilvl="7" w:tplc="13C2419A">
      <w:start w:val="1"/>
      <w:numFmt w:val="bullet"/>
      <w:lvlText w:val="o"/>
      <w:lvlJc w:val="left"/>
      <w:pPr>
        <w:ind w:left="5760" w:hanging="360"/>
      </w:pPr>
      <w:rPr>
        <w:rFonts w:ascii="Courier New" w:hAnsi="Courier New" w:hint="default"/>
      </w:rPr>
    </w:lvl>
    <w:lvl w:ilvl="8" w:tplc="0ADAC186">
      <w:start w:val="1"/>
      <w:numFmt w:val="bullet"/>
      <w:lvlText w:val=""/>
      <w:lvlJc w:val="left"/>
      <w:pPr>
        <w:ind w:left="6480" w:hanging="360"/>
      </w:pPr>
      <w:rPr>
        <w:rFonts w:ascii="Wingdings" w:hAnsi="Wingdings" w:hint="default"/>
      </w:rPr>
    </w:lvl>
  </w:abstractNum>
  <w:abstractNum w:abstractNumId="1">
    <w:nsid w:val="00B37FB6"/>
    <w:multiLevelType w:val="hybridMultilevel"/>
    <w:tmpl w:val="56125462"/>
    <w:lvl w:ilvl="0" w:tplc="B48E52F2">
      <w:start w:val="1"/>
      <w:numFmt w:val="bullet"/>
      <w:lvlText w:val=""/>
      <w:lvlJc w:val="left"/>
      <w:pPr>
        <w:ind w:left="720" w:hanging="360"/>
      </w:pPr>
      <w:rPr>
        <w:rFonts w:ascii="Symbol" w:hAnsi="Symbol" w:hint="default"/>
      </w:rPr>
    </w:lvl>
    <w:lvl w:ilvl="1" w:tplc="9E743D7A">
      <w:start w:val="1"/>
      <w:numFmt w:val="bullet"/>
      <w:lvlText w:val="o"/>
      <w:lvlJc w:val="left"/>
      <w:pPr>
        <w:ind w:left="1440" w:hanging="360"/>
      </w:pPr>
      <w:rPr>
        <w:rFonts w:ascii="Courier New" w:hAnsi="Courier New" w:hint="default"/>
      </w:rPr>
    </w:lvl>
    <w:lvl w:ilvl="2" w:tplc="DCA065DC">
      <w:start w:val="1"/>
      <w:numFmt w:val="bullet"/>
      <w:lvlText w:val=""/>
      <w:lvlJc w:val="left"/>
      <w:pPr>
        <w:ind w:left="2160" w:hanging="360"/>
      </w:pPr>
      <w:rPr>
        <w:rFonts w:ascii="Wingdings" w:hAnsi="Wingdings" w:hint="default"/>
      </w:rPr>
    </w:lvl>
    <w:lvl w:ilvl="3" w:tplc="4302F54A">
      <w:start w:val="1"/>
      <w:numFmt w:val="bullet"/>
      <w:lvlText w:val=""/>
      <w:lvlJc w:val="left"/>
      <w:pPr>
        <w:ind w:left="2880" w:hanging="360"/>
      </w:pPr>
      <w:rPr>
        <w:rFonts w:ascii="Symbol" w:hAnsi="Symbol" w:hint="default"/>
      </w:rPr>
    </w:lvl>
    <w:lvl w:ilvl="4" w:tplc="D0EEDD62">
      <w:start w:val="1"/>
      <w:numFmt w:val="bullet"/>
      <w:lvlText w:val="o"/>
      <w:lvlJc w:val="left"/>
      <w:pPr>
        <w:ind w:left="3600" w:hanging="360"/>
      </w:pPr>
      <w:rPr>
        <w:rFonts w:ascii="Courier New" w:hAnsi="Courier New" w:hint="default"/>
      </w:rPr>
    </w:lvl>
    <w:lvl w:ilvl="5" w:tplc="A25C1C72">
      <w:start w:val="1"/>
      <w:numFmt w:val="bullet"/>
      <w:lvlText w:val=""/>
      <w:lvlJc w:val="left"/>
      <w:pPr>
        <w:ind w:left="4320" w:hanging="360"/>
      </w:pPr>
      <w:rPr>
        <w:rFonts w:ascii="Wingdings" w:hAnsi="Wingdings" w:hint="default"/>
      </w:rPr>
    </w:lvl>
    <w:lvl w:ilvl="6" w:tplc="9230C8C0">
      <w:start w:val="1"/>
      <w:numFmt w:val="bullet"/>
      <w:lvlText w:val=""/>
      <w:lvlJc w:val="left"/>
      <w:pPr>
        <w:ind w:left="5040" w:hanging="360"/>
      </w:pPr>
      <w:rPr>
        <w:rFonts w:ascii="Symbol" w:hAnsi="Symbol" w:hint="default"/>
      </w:rPr>
    </w:lvl>
    <w:lvl w:ilvl="7" w:tplc="2868A7E6">
      <w:start w:val="1"/>
      <w:numFmt w:val="bullet"/>
      <w:lvlText w:val="o"/>
      <w:lvlJc w:val="left"/>
      <w:pPr>
        <w:ind w:left="5760" w:hanging="360"/>
      </w:pPr>
      <w:rPr>
        <w:rFonts w:ascii="Courier New" w:hAnsi="Courier New" w:hint="default"/>
      </w:rPr>
    </w:lvl>
    <w:lvl w:ilvl="8" w:tplc="AFC0CC38">
      <w:start w:val="1"/>
      <w:numFmt w:val="bullet"/>
      <w:lvlText w:val=""/>
      <w:lvlJc w:val="left"/>
      <w:pPr>
        <w:ind w:left="6480" w:hanging="360"/>
      </w:pPr>
      <w:rPr>
        <w:rFonts w:ascii="Wingdings" w:hAnsi="Wingdings" w:hint="default"/>
      </w:rPr>
    </w:lvl>
  </w:abstractNum>
  <w:abstractNum w:abstractNumId="2">
    <w:nsid w:val="01C04501"/>
    <w:multiLevelType w:val="hybridMultilevel"/>
    <w:tmpl w:val="0B948E4A"/>
    <w:lvl w:ilvl="0" w:tplc="34564FE0">
      <w:start w:val="1"/>
      <w:numFmt w:val="bullet"/>
      <w:lvlText w:val=""/>
      <w:lvlJc w:val="left"/>
      <w:pPr>
        <w:ind w:left="720" w:hanging="360"/>
      </w:pPr>
      <w:rPr>
        <w:rFonts w:ascii="Symbol" w:hAnsi="Symbol" w:hint="default"/>
      </w:rPr>
    </w:lvl>
    <w:lvl w:ilvl="1" w:tplc="9E4C7420">
      <w:start w:val="1"/>
      <w:numFmt w:val="bullet"/>
      <w:lvlText w:val="o"/>
      <w:lvlJc w:val="left"/>
      <w:pPr>
        <w:ind w:left="1440" w:hanging="360"/>
      </w:pPr>
      <w:rPr>
        <w:rFonts w:ascii="Courier New" w:hAnsi="Courier New" w:hint="default"/>
      </w:rPr>
    </w:lvl>
    <w:lvl w:ilvl="2" w:tplc="50589A58">
      <w:start w:val="1"/>
      <w:numFmt w:val="bullet"/>
      <w:lvlText w:val=""/>
      <w:lvlJc w:val="left"/>
      <w:pPr>
        <w:ind w:left="2160" w:hanging="360"/>
      </w:pPr>
      <w:rPr>
        <w:rFonts w:ascii="Wingdings" w:hAnsi="Wingdings" w:hint="default"/>
      </w:rPr>
    </w:lvl>
    <w:lvl w:ilvl="3" w:tplc="CA8E2222">
      <w:start w:val="1"/>
      <w:numFmt w:val="bullet"/>
      <w:lvlText w:val=""/>
      <w:lvlJc w:val="left"/>
      <w:pPr>
        <w:ind w:left="2880" w:hanging="360"/>
      </w:pPr>
      <w:rPr>
        <w:rFonts w:ascii="Symbol" w:hAnsi="Symbol" w:hint="default"/>
      </w:rPr>
    </w:lvl>
    <w:lvl w:ilvl="4" w:tplc="FF5877C4">
      <w:start w:val="1"/>
      <w:numFmt w:val="bullet"/>
      <w:lvlText w:val="o"/>
      <w:lvlJc w:val="left"/>
      <w:pPr>
        <w:ind w:left="3600" w:hanging="360"/>
      </w:pPr>
      <w:rPr>
        <w:rFonts w:ascii="Courier New" w:hAnsi="Courier New" w:hint="default"/>
      </w:rPr>
    </w:lvl>
    <w:lvl w:ilvl="5" w:tplc="24E81E50">
      <w:start w:val="1"/>
      <w:numFmt w:val="bullet"/>
      <w:lvlText w:val=""/>
      <w:lvlJc w:val="left"/>
      <w:pPr>
        <w:ind w:left="4320" w:hanging="360"/>
      </w:pPr>
      <w:rPr>
        <w:rFonts w:ascii="Wingdings" w:hAnsi="Wingdings" w:hint="default"/>
      </w:rPr>
    </w:lvl>
    <w:lvl w:ilvl="6" w:tplc="3BC6A99E">
      <w:start w:val="1"/>
      <w:numFmt w:val="bullet"/>
      <w:lvlText w:val=""/>
      <w:lvlJc w:val="left"/>
      <w:pPr>
        <w:ind w:left="5040" w:hanging="360"/>
      </w:pPr>
      <w:rPr>
        <w:rFonts w:ascii="Symbol" w:hAnsi="Symbol" w:hint="default"/>
      </w:rPr>
    </w:lvl>
    <w:lvl w:ilvl="7" w:tplc="A56216F4">
      <w:start w:val="1"/>
      <w:numFmt w:val="bullet"/>
      <w:lvlText w:val="o"/>
      <w:lvlJc w:val="left"/>
      <w:pPr>
        <w:ind w:left="5760" w:hanging="360"/>
      </w:pPr>
      <w:rPr>
        <w:rFonts w:ascii="Courier New" w:hAnsi="Courier New" w:hint="default"/>
      </w:rPr>
    </w:lvl>
    <w:lvl w:ilvl="8" w:tplc="DC740070">
      <w:start w:val="1"/>
      <w:numFmt w:val="bullet"/>
      <w:lvlText w:val=""/>
      <w:lvlJc w:val="left"/>
      <w:pPr>
        <w:ind w:left="6480" w:hanging="360"/>
      </w:pPr>
      <w:rPr>
        <w:rFonts w:ascii="Wingdings" w:hAnsi="Wingdings" w:hint="default"/>
      </w:rPr>
    </w:lvl>
  </w:abstractNum>
  <w:abstractNum w:abstractNumId="3">
    <w:nsid w:val="02477CFA"/>
    <w:multiLevelType w:val="multilevel"/>
    <w:tmpl w:val="B262F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E7030F"/>
    <w:multiLevelType w:val="multilevel"/>
    <w:tmpl w:val="20B89FF4"/>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0F9576CD"/>
    <w:multiLevelType w:val="hybridMultilevel"/>
    <w:tmpl w:val="4380DD82"/>
    <w:lvl w:ilvl="0" w:tplc="D3EC8EC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A5575C"/>
    <w:multiLevelType w:val="hybridMultilevel"/>
    <w:tmpl w:val="6C22F6B2"/>
    <w:lvl w:ilvl="0" w:tplc="FE1643FC">
      <w:start w:val="7"/>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320976"/>
    <w:multiLevelType w:val="hybridMultilevel"/>
    <w:tmpl w:val="2F122564"/>
    <w:lvl w:ilvl="0" w:tplc="0F9E5DEC">
      <w:numFmt w:val="bullet"/>
      <w:lvlText w:val="-"/>
      <w:lvlJc w:val="left"/>
      <w:pPr>
        <w:ind w:left="720" w:hanging="360"/>
      </w:pPr>
      <w:rPr>
        <w:rFonts w:ascii="Calibri" w:eastAsiaTheme="minorHAnsi" w:hAnsi="Calibri" w:cstheme="minorBidi" w:hint="default"/>
      </w:rPr>
    </w:lvl>
    <w:lvl w:ilvl="1" w:tplc="1E60B6C4">
      <w:start w:val="1"/>
      <w:numFmt w:val="bullet"/>
      <w:lvlText w:val="o"/>
      <w:lvlJc w:val="left"/>
      <w:pPr>
        <w:ind w:left="1440" w:hanging="360"/>
      </w:pPr>
      <w:rPr>
        <w:rFonts w:ascii="Courier New" w:hAnsi="Courier New" w:hint="default"/>
      </w:rPr>
    </w:lvl>
    <w:lvl w:ilvl="2" w:tplc="159673AE">
      <w:start w:val="1"/>
      <w:numFmt w:val="bullet"/>
      <w:lvlText w:val=""/>
      <w:lvlJc w:val="left"/>
      <w:pPr>
        <w:ind w:left="2160" w:hanging="360"/>
      </w:pPr>
      <w:rPr>
        <w:rFonts w:ascii="Wingdings" w:hAnsi="Wingdings" w:hint="default"/>
      </w:rPr>
    </w:lvl>
    <w:lvl w:ilvl="3" w:tplc="75F48F60">
      <w:start w:val="1"/>
      <w:numFmt w:val="bullet"/>
      <w:lvlText w:val=""/>
      <w:lvlJc w:val="left"/>
      <w:pPr>
        <w:ind w:left="2880" w:hanging="360"/>
      </w:pPr>
      <w:rPr>
        <w:rFonts w:ascii="Symbol" w:hAnsi="Symbol" w:hint="default"/>
      </w:rPr>
    </w:lvl>
    <w:lvl w:ilvl="4" w:tplc="DCB469CC">
      <w:start w:val="1"/>
      <w:numFmt w:val="bullet"/>
      <w:lvlText w:val="o"/>
      <w:lvlJc w:val="left"/>
      <w:pPr>
        <w:ind w:left="3600" w:hanging="360"/>
      </w:pPr>
      <w:rPr>
        <w:rFonts w:ascii="Courier New" w:hAnsi="Courier New" w:hint="default"/>
      </w:rPr>
    </w:lvl>
    <w:lvl w:ilvl="5" w:tplc="44CCAB8C">
      <w:start w:val="1"/>
      <w:numFmt w:val="bullet"/>
      <w:lvlText w:val=""/>
      <w:lvlJc w:val="left"/>
      <w:pPr>
        <w:ind w:left="4320" w:hanging="360"/>
      </w:pPr>
      <w:rPr>
        <w:rFonts w:ascii="Wingdings" w:hAnsi="Wingdings" w:hint="default"/>
      </w:rPr>
    </w:lvl>
    <w:lvl w:ilvl="6" w:tplc="961C4E28">
      <w:start w:val="1"/>
      <w:numFmt w:val="bullet"/>
      <w:lvlText w:val=""/>
      <w:lvlJc w:val="left"/>
      <w:pPr>
        <w:ind w:left="5040" w:hanging="360"/>
      </w:pPr>
      <w:rPr>
        <w:rFonts w:ascii="Symbol" w:hAnsi="Symbol" w:hint="default"/>
      </w:rPr>
    </w:lvl>
    <w:lvl w:ilvl="7" w:tplc="C9126284">
      <w:start w:val="1"/>
      <w:numFmt w:val="bullet"/>
      <w:lvlText w:val="o"/>
      <w:lvlJc w:val="left"/>
      <w:pPr>
        <w:ind w:left="5760" w:hanging="360"/>
      </w:pPr>
      <w:rPr>
        <w:rFonts w:ascii="Courier New" w:hAnsi="Courier New" w:hint="default"/>
      </w:rPr>
    </w:lvl>
    <w:lvl w:ilvl="8" w:tplc="D7A8C47C">
      <w:start w:val="1"/>
      <w:numFmt w:val="bullet"/>
      <w:lvlText w:val=""/>
      <w:lvlJc w:val="left"/>
      <w:pPr>
        <w:ind w:left="6480" w:hanging="360"/>
      </w:pPr>
      <w:rPr>
        <w:rFonts w:ascii="Wingdings" w:hAnsi="Wingdings" w:hint="default"/>
      </w:rPr>
    </w:lvl>
  </w:abstractNum>
  <w:abstractNum w:abstractNumId="8">
    <w:nsid w:val="14996E90"/>
    <w:multiLevelType w:val="hybridMultilevel"/>
    <w:tmpl w:val="99861702"/>
    <w:lvl w:ilvl="0" w:tplc="0F9E5DEC">
      <w:numFmt w:val="bullet"/>
      <w:lvlText w:val="-"/>
      <w:lvlJc w:val="left"/>
      <w:pPr>
        <w:ind w:left="720" w:hanging="360"/>
      </w:pPr>
      <w:rPr>
        <w:rFonts w:ascii="Calibri" w:eastAsiaTheme="minorHAnsi" w:hAnsi="Calibri" w:cstheme="minorBidi" w:hint="default"/>
        <w:color w:val="000000" w:themeColor="text1"/>
      </w:rPr>
    </w:lvl>
    <w:lvl w:ilvl="1" w:tplc="CA1ADECE">
      <w:start w:val="1"/>
      <w:numFmt w:val="bullet"/>
      <w:lvlText w:val="o"/>
      <w:lvlJc w:val="left"/>
      <w:pPr>
        <w:ind w:left="1440" w:hanging="360"/>
      </w:pPr>
      <w:rPr>
        <w:rFonts w:ascii="Courier New" w:hAnsi="Courier New" w:hint="default"/>
      </w:rPr>
    </w:lvl>
    <w:lvl w:ilvl="2" w:tplc="0310E894">
      <w:start w:val="1"/>
      <w:numFmt w:val="bullet"/>
      <w:lvlText w:val=""/>
      <w:lvlJc w:val="left"/>
      <w:pPr>
        <w:ind w:left="2160" w:hanging="360"/>
      </w:pPr>
      <w:rPr>
        <w:rFonts w:ascii="Wingdings" w:hAnsi="Wingdings" w:hint="default"/>
      </w:rPr>
    </w:lvl>
    <w:lvl w:ilvl="3" w:tplc="336E820C">
      <w:start w:val="1"/>
      <w:numFmt w:val="bullet"/>
      <w:lvlText w:val=""/>
      <w:lvlJc w:val="left"/>
      <w:pPr>
        <w:ind w:left="2880" w:hanging="360"/>
      </w:pPr>
      <w:rPr>
        <w:rFonts w:ascii="Symbol" w:hAnsi="Symbol" w:hint="default"/>
      </w:rPr>
    </w:lvl>
    <w:lvl w:ilvl="4" w:tplc="A96CFD3A">
      <w:start w:val="1"/>
      <w:numFmt w:val="bullet"/>
      <w:lvlText w:val="o"/>
      <w:lvlJc w:val="left"/>
      <w:pPr>
        <w:ind w:left="3600" w:hanging="360"/>
      </w:pPr>
      <w:rPr>
        <w:rFonts w:ascii="Courier New" w:hAnsi="Courier New" w:hint="default"/>
      </w:rPr>
    </w:lvl>
    <w:lvl w:ilvl="5" w:tplc="3A8689CE">
      <w:start w:val="1"/>
      <w:numFmt w:val="bullet"/>
      <w:lvlText w:val=""/>
      <w:lvlJc w:val="left"/>
      <w:pPr>
        <w:ind w:left="4320" w:hanging="360"/>
      </w:pPr>
      <w:rPr>
        <w:rFonts w:ascii="Wingdings" w:hAnsi="Wingdings" w:hint="default"/>
      </w:rPr>
    </w:lvl>
    <w:lvl w:ilvl="6" w:tplc="139469F2">
      <w:start w:val="1"/>
      <w:numFmt w:val="bullet"/>
      <w:lvlText w:val=""/>
      <w:lvlJc w:val="left"/>
      <w:pPr>
        <w:ind w:left="5040" w:hanging="360"/>
      </w:pPr>
      <w:rPr>
        <w:rFonts w:ascii="Symbol" w:hAnsi="Symbol" w:hint="default"/>
      </w:rPr>
    </w:lvl>
    <w:lvl w:ilvl="7" w:tplc="F6DE4266">
      <w:start w:val="1"/>
      <w:numFmt w:val="bullet"/>
      <w:lvlText w:val="o"/>
      <w:lvlJc w:val="left"/>
      <w:pPr>
        <w:ind w:left="5760" w:hanging="360"/>
      </w:pPr>
      <w:rPr>
        <w:rFonts w:ascii="Courier New" w:hAnsi="Courier New" w:hint="default"/>
      </w:rPr>
    </w:lvl>
    <w:lvl w:ilvl="8" w:tplc="B60EC238">
      <w:start w:val="1"/>
      <w:numFmt w:val="bullet"/>
      <w:lvlText w:val=""/>
      <w:lvlJc w:val="left"/>
      <w:pPr>
        <w:ind w:left="6480" w:hanging="360"/>
      </w:pPr>
      <w:rPr>
        <w:rFonts w:ascii="Wingdings" w:hAnsi="Wingdings" w:hint="default"/>
      </w:rPr>
    </w:lvl>
  </w:abstractNum>
  <w:abstractNum w:abstractNumId="9">
    <w:nsid w:val="16197C9C"/>
    <w:multiLevelType w:val="hybridMultilevel"/>
    <w:tmpl w:val="8B8054FA"/>
    <w:lvl w:ilvl="0" w:tplc="5F98A074">
      <w:start w:val="1"/>
      <w:numFmt w:val="bullet"/>
      <w:lvlText w:val=""/>
      <w:lvlJc w:val="left"/>
      <w:pPr>
        <w:ind w:left="720" w:hanging="360"/>
      </w:pPr>
      <w:rPr>
        <w:rFonts w:ascii="Symbol" w:hAnsi="Symbol" w:hint="default"/>
      </w:rPr>
    </w:lvl>
    <w:lvl w:ilvl="1" w:tplc="FEBC08EE">
      <w:start w:val="1"/>
      <w:numFmt w:val="bullet"/>
      <w:lvlText w:val="o"/>
      <w:lvlJc w:val="left"/>
      <w:pPr>
        <w:ind w:left="1440" w:hanging="360"/>
      </w:pPr>
      <w:rPr>
        <w:rFonts w:ascii="Courier New" w:hAnsi="Courier New" w:hint="default"/>
      </w:rPr>
    </w:lvl>
    <w:lvl w:ilvl="2" w:tplc="FB3CB55E">
      <w:start w:val="1"/>
      <w:numFmt w:val="bullet"/>
      <w:lvlText w:val=""/>
      <w:lvlJc w:val="left"/>
      <w:pPr>
        <w:ind w:left="2160" w:hanging="360"/>
      </w:pPr>
      <w:rPr>
        <w:rFonts w:ascii="Wingdings" w:hAnsi="Wingdings" w:hint="default"/>
      </w:rPr>
    </w:lvl>
    <w:lvl w:ilvl="3" w:tplc="7CA405B6">
      <w:start w:val="1"/>
      <w:numFmt w:val="bullet"/>
      <w:lvlText w:val=""/>
      <w:lvlJc w:val="left"/>
      <w:pPr>
        <w:ind w:left="2880" w:hanging="360"/>
      </w:pPr>
      <w:rPr>
        <w:rFonts w:ascii="Symbol" w:hAnsi="Symbol" w:hint="default"/>
      </w:rPr>
    </w:lvl>
    <w:lvl w:ilvl="4" w:tplc="638C8CF0">
      <w:start w:val="1"/>
      <w:numFmt w:val="bullet"/>
      <w:lvlText w:val="o"/>
      <w:lvlJc w:val="left"/>
      <w:pPr>
        <w:ind w:left="3600" w:hanging="360"/>
      </w:pPr>
      <w:rPr>
        <w:rFonts w:ascii="Courier New" w:hAnsi="Courier New" w:hint="default"/>
      </w:rPr>
    </w:lvl>
    <w:lvl w:ilvl="5" w:tplc="6518A7F2">
      <w:start w:val="1"/>
      <w:numFmt w:val="bullet"/>
      <w:lvlText w:val=""/>
      <w:lvlJc w:val="left"/>
      <w:pPr>
        <w:ind w:left="4320" w:hanging="360"/>
      </w:pPr>
      <w:rPr>
        <w:rFonts w:ascii="Wingdings" w:hAnsi="Wingdings" w:hint="default"/>
      </w:rPr>
    </w:lvl>
    <w:lvl w:ilvl="6" w:tplc="57F84844">
      <w:start w:val="1"/>
      <w:numFmt w:val="bullet"/>
      <w:lvlText w:val=""/>
      <w:lvlJc w:val="left"/>
      <w:pPr>
        <w:ind w:left="5040" w:hanging="360"/>
      </w:pPr>
      <w:rPr>
        <w:rFonts w:ascii="Symbol" w:hAnsi="Symbol" w:hint="default"/>
      </w:rPr>
    </w:lvl>
    <w:lvl w:ilvl="7" w:tplc="CD24755A">
      <w:start w:val="1"/>
      <w:numFmt w:val="bullet"/>
      <w:lvlText w:val="o"/>
      <w:lvlJc w:val="left"/>
      <w:pPr>
        <w:ind w:left="5760" w:hanging="360"/>
      </w:pPr>
      <w:rPr>
        <w:rFonts w:ascii="Courier New" w:hAnsi="Courier New" w:hint="default"/>
      </w:rPr>
    </w:lvl>
    <w:lvl w:ilvl="8" w:tplc="9A3A2FC6">
      <w:start w:val="1"/>
      <w:numFmt w:val="bullet"/>
      <w:lvlText w:val=""/>
      <w:lvlJc w:val="left"/>
      <w:pPr>
        <w:ind w:left="6480" w:hanging="360"/>
      </w:pPr>
      <w:rPr>
        <w:rFonts w:ascii="Wingdings" w:hAnsi="Wingdings" w:hint="default"/>
      </w:rPr>
    </w:lvl>
  </w:abstractNum>
  <w:abstractNum w:abstractNumId="10">
    <w:nsid w:val="17F11F39"/>
    <w:multiLevelType w:val="hybridMultilevel"/>
    <w:tmpl w:val="1BA27AB4"/>
    <w:lvl w:ilvl="0" w:tplc="DB224FC8">
      <w:start w:val="1"/>
      <w:numFmt w:val="bullet"/>
      <w:lvlText w:val=""/>
      <w:lvlJc w:val="left"/>
      <w:pPr>
        <w:ind w:left="720" w:hanging="360"/>
      </w:pPr>
      <w:rPr>
        <w:rFonts w:ascii="Symbol" w:hAnsi="Symbol" w:hint="default"/>
      </w:rPr>
    </w:lvl>
    <w:lvl w:ilvl="1" w:tplc="22A21EEE">
      <w:start w:val="1"/>
      <w:numFmt w:val="bullet"/>
      <w:lvlText w:val="o"/>
      <w:lvlJc w:val="left"/>
      <w:pPr>
        <w:ind w:left="1440" w:hanging="360"/>
      </w:pPr>
      <w:rPr>
        <w:rFonts w:ascii="Courier New" w:hAnsi="Courier New" w:hint="default"/>
      </w:rPr>
    </w:lvl>
    <w:lvl w:ilvl="2" w:tplc="0620666E">
      <w:start w:val="1"/>
      <w:numFmt w:val="bullet"/>
      <w:lvlText w:val=""/>
      <w:lvlJc w:val="left"/>
      <w:pPr>
        <w:ind w:left="2160" w:hanging="360"/>
      </w:pPr>
      <w:rPr>
        <w:rFonts w:ascii="Wingdings" w:hAnsi="Wingdings" w:hint="default"/>
      </w:rPr>
    </w:lvl>
    <w:lvl w:ilvl="3" w:tplc="07BE5D1E">
      <w:start w:val="1"/>
      <w:numFmt w:val="bullet"/>
      <w:lvlText w:val=""/>
      <w:lvlJc w:val="left"/>
      <w:pPr>
        <w:ind w:left="2880" w:hanging="360"/>
      </w:pPr>
      <w:rPr>
        <w:rFonts w:ascii="Symbol" w:hAnsi="Symbol" w:hint="default"/>
      </w:rPr>
    </w:lvl>
    <w:lvl w:ilvl="4" w:tplc="C3B0E4E0">
      <w:start w:val="1"/>
      <w:numFmt w:val="bullet"/>
      <w:lvlText w:val="o"/>
      <w:lvlJc w:val="left"/>
      <w:pPr>
        <w:ind w:left="3600" w:hanging="360"/>
      </w:pPr>
      <w:rPr>
        <w:rFonts w:ascii="Courier New" w:hAnsi="Courier New" w:hint="default"/>
      </w:rPr>
    </w:lvl>
    <w:lvl w:ilvl="5" w:tplc="E1946D18">
      <w:start w:val="1"/>
      <w:numFmt w:val="bullet"/>
      <w:lvlText w:val=""/>
      <w:lvlJc w:val="left"/>
      <w:pPr>
        <w:ind w:left="4320" w:hanging="360"/>
      </w:pPr>
      <w:rPr>
        <w:rFonts w:ascii="Wingdings" w:hAnsi="Wingdings" w:hint="default"/>
      </w:rPr>
    </w:lvl>
    <w:lvl w:ilvl="6" w:tplc="C164C73E">
      <w:start w:val="1"/>
      <w:numFmt w:val="bullet"/>
      <w:lvlText w:val=""/>
      <w:lvlJc w:val="left"/>
      <w:pPr>
        <w:ind w:left="5040" w:hanging="360"/>
      </w:pPr>
      <w:rPr>
        <w:rFonts w:ascii="Symbol" w:hAnsi="Symbol" w:hint="default"/>
      </w:rPr>
    </w:lvl>
    <w:lvl w:ilvl="7" w:tplc="35963D8A">
      <w:start w:val="1"/>
      <w:numFmt w:val="bullet"/>
      <w:lvlText w:val="o"/>
      <w:lvlJc w:val="left"/>
      <w:pPr>
        <w:ind w:left="5760" w:hanging="360"/>
      </w:pPr>
      <w:rPr>
        <w:rFonts w:ascii="Courier New" w:hAnsi="Courier New" w:hint="default"/>
      </w:rPr>
    </w:lvl>
    <w:lvl w:ilvl="8" w:tplc="586808A6">
      <w:start w:val="1"/>
      <w:numFmt w:val="bullet"/>
      <w:lvlText w:val=""/>
      <w:lvlJc w:val="left"/>
      <w:pPr>
        <w:ind w:left="6480" w:hanging="360"/>
      </w:pPr>
      <w:rPr>
        <w:rFonts w:ascii="Wingdings" w:hAnsi="Wingdings" w:hint="default"/>
      </w:rPr>
    </w:lvl>
  </w:abstractNum>
  <w:abstractNum w:abstractNumId="11">
    <w:nsid w:val="18774335"/>
    <w:multiLevelType w:val="hybridMultilevel"/>
    <w:tmpl w:val="12187F7C"/>
    <w:lvl w:ilvl="0" w:tplc="48626E24">
      <w:start w:val="1"/>
      <w:numFmt w:val="bullet"/>
      <w:lvlText w:val=""/>
      <w:lvlJc w:val="left"/>
      <w:pPr>
        <w:ind w:left="720" w:hanging="360"/>
      </w:pPr>
      <w:rPr>
        <w:rFonts w:ascii="Symbol" w:hAnsi="Symbol" w:hint="default"/>
      </w:rPr>
    </w:lvl>
    <w:lvl w:ilvl="1" w:tplc="D9DC82E0">
      <w:start w:val="1"/>
      <w:numFmt w:val="bullet"/>
      <w:lvlText w:val="o"/>
      <w:lvlJc w:val="left"/>
      <w:pPr>
        <w:ind w:left="1440" w:hanging="360"/>
      </w:pPr>
      <w:rPr>
        <w:rFonts w:ascii="Courier New" w:hAnsi="Courier New" w:hint="default"/>
      </w:rPr>
    </w:lvl>
    <w:lvl w:ilvl="2" w:tplc="6562C302">
      <w:start w:val="1"/>
      <w:numFmt w:val="bullet"/>
      <w:lvlText w:val=""/>
      <w:lvlJc w:val="left"/>
      <w:pPr>
        <w:ind w:left="2160" w:hanging="360"/>
      </w:pPr>
      <w:rPr>
        <w:rFonts w:ascii="Wingdings" w:hAnsi="Wingdings" w:hint="default"/>
      </w:rPr>
    </w:lvl>
    <w:lvl w:ilvl="3" w:tplc="D3A6271E">
      <w:start w:val="1"/>
      <w:numFmt w:val="bullet"/>
      <w:lvlText w:val=""/>
      <w:lvlJc w:val="left"/>
      <w:pPr>
        <w:ind w:left="2880" w:hanging="360"/>
      </w:pPr>
      <w:rPr>
        <w:rFonts w:ascii="Symbol" w:hAnsi="Symbol" w:hint="default"/>
      </w:rPr>
    </w:lvl>
    <w:lvl w:ilvl="4" w:tplc="096A8CAE">
      <w:start w:val="1"/>
      <w:numFmt w:val="bullet"/>
      <w:lvlText w:val="o"/>
      <w:lvlJc w:val="left"/>
      <w:pPr>
        <w:ind w:left="3600" w:hanging="360"/>
      </w:pPr>
      <w:rPr>
        <w:rFonts w:ascii="Courier New" w:hAnsi="Courier New" w:hint="default"/>
      </w:rPr>
    </w:lvl>
    <w:lvl w:ilvl="5" w:tplc="4FB8AEBC">
      <w:start w:val="1"/>
      <w:numFmt w:val="bullet"/>
      <w:lvlText w:val=""/>
      <w:lvlJc w:val="left"/>
      <w:pPr>
        <w:ind w:left="4320" w:hanging="360"/>
      </w:pPr>
      <w:rPr>
        <w:rFonts w:ascii="Wingdings" w:hAnsi="Wingdings" w:hint="default"/>
      </w:rPr>
    </w:lvl>
    <w:lvl w:ilvl="6" w:tplc="E6780F2C">
      <w:start w:val="1"/>
      <w:numFmt w:val="bullet"/>
      <w:lvlText w:val=""/>
      <w:lvlJc w:val="left"/>
      <w:pPr>
        <w:ind w:left="5040" w:hanging="360"/>
      </w:pPr>
      <w:rPr>
        <w:rFonts w:ascii="Symbol" w:hAnsi="Symbol" w:hint="default"/>
      </w:rPr>
    </w:lvl>
    <w:lvl w:ilvl="7" w:tplc="8A403F4E">
      <w:start w:val="1"/>
      <w:numFmt w:val="bullet"/>
      <w:lvlText w:val="o"/>
      <w:lvlJc w:val="left"/>
      <w:pPr>
        <w:ind w:left="5760" w:hanging="360"/>
      </w:pPr>
      <w:rPr>
        <w:rFonts w:ascii="Courier New" w:hAnsi="Courier New" w:hint="default"/>
      </w:rPr>
    </w:lvl>
    <w:lvl w:ilvl="8" w:tplc="E5AC8EC0">
      <w:start w:val="1"/>
      <w:numFmt w:val="bullet"/>
      <w:lvlText w:val=""/>
      <w:lvlJc w:val="left"/>
      <w:pPr>
        <w:ind w:left="6480" w:hanging="360"/>
      </w:pPr>
      <w:rPr>
        <w:rFonts w:ascii="Wingdings" w:hAnsi="Wingdings" w:hint="default"/>
      </w:rPr>
    </w:lvl>
  </w:abstractNum>
  <w:abstractNum w:abstractNumId="12">
    <w:nsid w:val="19371B3D"/>
    <w:multiLevelType w:val="hybridMultilevel"/>
    <w:tmpl w:val="55F2AC08"/>
    <w:lvl w:ilvl="0" w:tplc="4A2031B8">
      <w:start w:val="1"/>
      <w:numFmt w:val="bullet"/>
      <w:lvlText w:val=""/>
      <w:lvlJc w:val="left"/>
      <w:pPr>
        <w:ind w:left="720" w:hanging="360"/>
      </w:pPr>
      <w:rPr>
        <w:rFonts w:ascii="Symbol" w:hAnsi="Symbol" w:hint="default"/>
      </w:rPr>
    </w:lvl>
    <w:lvl w:ilvl="1" w:tplc="F028AF36">
      <w:start w:val="1"/>
      <w:numFmt w:val="bullet"/>
      <w:lvlText w:val="o"/>
      <w:lvlJc w:val="left"/>
      <w:pPr>
        <w:ind w:left="1440" w:hanging="360"/>
      </w:pPr>
      <w:rPr>
        <w:rFonts w:ascii="Courier New" w:hAnsi="Courier New" w:hint="default"/>
      </w:rPr>
    </w:lvl>
    <w:lvl w:ilvl="2" w:tplc="5332FCC2">
      <w:start w:val="1"/>
      <w:numFmt w:val="bullet"/>
      <w:lvlText w:val=""/>
      <w:lvlJc w:val="left"/>
      <w:pPr>
        <w:ind w:left="2160" w:hanging="360"/>
      </w:pPr>
      <w:rPr>
        <w:rFonts w:ascii="Wingdings" w:hAnsi="Wingdings" w:hint="default"/>
      </w:rPr>
    </w:lvl>
    <w:lvl w:ilvl="3" w:tplc="28F8FB2E">
      <w:start w:val="1"/>
      <w:numFmt w:val="bullet"/>
      <w:lvlText w:val=""/>
      <w:lvlJc w:val="left"/>
      <w:pPr>
        <w:ind w:left="2880" w:hanging="360"/>
      </w:pPr>
      <w:rPr>
        <w:rFonts w:ascii="Symbol" w:hAnsi="Symbol" w:hint="default"/>
      </w:rPr>
    </w:lvl>
    <w:lvl w:ilvl="4" w:tplc="9558E694">
      <w:start w:val="1"/>
      <w:numFmt w:val="bullet"/>
      <w:lvlText w:val="o"/>
      <w:lvlJc w:val="left"/>
      <w:pPr>
        <w:ind w:left="3600" w:hanging="360"/>
      </w:pPr>
      <w:rPr>
        <w:rFonts w:ascii="Courier New" w:hAnsi="Courier New" w:hint="default"/>
      </w:rPr>
    </w:lvl>
    <w:lvl w:ilvl="5" w:tplc="71C2C448">
      <w:start w:val="1"/>
      <w:numFmt w:val="bullet"/>
      <w:lvlText w:val=""/>
      <w:lvlJc w:val="left"/>
      <w:pPr>
        <w:ind w:left="4320" w:hanging="360"/>
      </w:pPr>
      <w:rPr>
        <w:rFonts w:ascii="Wingdings" w:hAnsi="Wingdings" w:hint="default"/>
      </w:rPr>
    </w:lvl>
    <w:lvl w:ilvl="6" w:tplc="90AECD7C">
      <w:start w:val="1"/>
      <w:numFmt w:val="bullet"/>
      <w:lvlText w:val=""/>
      <w:lvlJc w:val="left"/>
      <w:pPr>
        <w:ind w:left="5040" w:hanging="360"/>
      </w:pPr>
      <w:rPr>
        <w:rFonts w:ascii="Symbol" w:hAnsi="Symbol" w:hint="default"/>
      </w:rPr>
    </w:lvl>
    <w:lvl w:ilvl="7" w:tplc="93E6578E">
      <w:start w:val="1"/>
      <w:numFmt w:val="bullet"/>
      <w:lvlText w:val="o"/>
      <w:lvlJc w:val="left"/>
      <w:pPr>
        <w:ind w:left="5760" w:hanging="360"/>
      </w:pPr>
      <w:rPr>
        <w:rFonts w:ascii="Courier New" w:hAnsi="Courier New" w:hint="default"/>
      </w:rPr>
    </w:lvl>
    <w:lvl w:ilvl="8" w:tplc="67245E68">
      <w:start w:val="1"/>
      <w:numFmt w:val="bullet"/>
      <w:lvlText w:val=""/>
      <w:lvlJc w:val="left"/>
      <w:pPr>
        <w:ind w:left="6480" w:hanging="360"/>
      </w:pPr>
      <w:rPr>
        <w:rFonts w:ascii="Wingdings" w:hAnsi="Wingdings" w:hint="default"/>
      </w:rPr>
    </w:lvl>
  </w:abstractNum>
  <w:abstractNum w:abstractNumId="13">
    <w:nsid w:val="1E1554DF"/>
    <w:multiLevelType w:val="hybridMultilevel"/>
    <w:tmpl w:val="5CA49C3C"/>
    <w:lvl w:ilvl="0" w:tplc="5260A7CC">
      <w:start w:val="1"/>
      <w:numFmt w:val="bullet"/>
      <w:lvlText w:val=""/>
      <w:lvlJc w:val="left"/>
      <w:pPr>
        <w:ind w:left="720" w:hanging="360"/>
      </w:pPr>
      <w:rPr>
        <w:rFonts w:ascii="Symbol" w:hAnsi="Symbol" w:hint="default"/>
      </w:rPr>
    </w:lvl>
    <w:lvl w:ilvl="1" w:tplc="A7666EE6">
      <w:start w:val="1"/>
      <w:numFmt w:val="bullet"/>
      <w:lvlText w:val="o"/>
      <w:lvlJc w:val="left"/>
      <w:pPr>
        <w:ind w:left="1440" w:hanging="360"/>
      </w:pPr>
      <w:rPr>
        <w:rFonts w:ascii="Courier New" w:hAnsi="Courier New" w:hint="default"/>
      </w:rPr>
    </w:lvl>
    <w:lvl w:ilvl="2" w:tplc="E076C850">
      <w:start w:val="1"/>
      <w:numFmt w:val="bullet"/>
      <w:lvlText w:val=""/>
      <w:lvlJc w:val="left"/>
      <w:pPr>
        <w:ind w:left="2160" w:hanging="360"/>
      </w:pPr>
      <w:rPr>
        <w:rFonts w:ascii="Wingdings" w:hAnsi="Wingdings" w:hint="default"/>
      </w:rPr>
    </w:lvl>
    <w:lvl w:ilvl="3" w:tplc="439E8D5C">
      <w:start w:val="1"/>
      <w:numFmt w:val="bullet"/>
      <w:lvlText w:val=""/>
      <w:lvlJc w:val="left"/>
      <w:pPr>
        <w:ind w:left="2880" w:hanging="360"/>
      </w:pPr>
      <w:rPr>
        <w:rFonts w:ascii="Symbol" w:hAnsi="Symbol" w:hint="default"/>
      </w:rPr>
    </w:lvl>
    <w:lvl w:ilvl="4" w:tplc="80BE9EE2">
      <w:start w:val="1"/>
      <w:numFmt w:val="bullet"/>
      <w:lvlText w:val="o"/>
      <w:lvlJc w:val="left"/>
      <w:pPr>
        <w:ind w:left="3600" w:hanging="360"/>
      </w:pPr>
      <w:rPr>
        <w:rFonts w:ascii="Courier New" w:hAnsi="Courier New" w:hint="default"/>
      </w:rPr>
    </w:lvl>
    <w:lvl w:ilvl="5" w:tplc="ED1E574C">
      <w:start w:val="1"/>
      <w:numFmt w:val="bullet"/>
      <w:lvlText w:val=""/>
      <w:lvlJc w:val="left"/>
      <w:pPr>
        <w:ind w:left="4320" w:hanging="360"/>
      </w:pPr>
      <w:rPr>
        <w:rFonts w:ascii="Wingdings" w:hAnsi="Wingdings" w:hint="default"/>
      </w:rPr>
    </w:lvl>
    <w:lvl w:ilvl="6" w:tplc="89CCD4B6">
      <w:start w:val="1"/>
      <w:numFmt w:val="bullet"/>
      <w:lvlText w:val=""/>
      <w:lvlJc w:val="left"/>
      <w:pPr>
        <w:ind w:left="5040" w:hanging="360"/>
      </w:pPr>
      <w:rPr>
        <w:rFonts w:ascii="Symbol" w:hAnsi="Symbol" w:hint="default"/>
      </w:rPr>
    </w:lvl>
    <w:lvl w:ilvl="7" w:tplc="DB76B72E">
      <w:start w:val="1"/>
      <w:numFmt w:val="bullet"/>
      <w:lvlText w:val="o"/>
      <w:lvlJc w:val="left"/>
      <w:pPr>
        <w:ind w:left="5760" w:hanging="360"/>
      </w:pPr>
      <w:rPr>
        <w:rFonts w:ascii="Courier New" w:hAnsi="Courier New" w:hint="default"/>
      </w:rPr>
    </w:lvl>
    <w:lvl w:ilvl="8" w:tplc="DECE364E">
      <w:start w:val="1"/>
      <w:numFmt w:val="bullet"/>
      <w:lvlText w:val=""/>
      <w:lvlJc w:val="left"/>
      <w:pPr>
        <w:ind w:left="6480" w:hanging="360"/>
      </w:pPr>
      <w:rPr>
        <w:rFonts w:ascii="Wingdings" w:hAnsi="Wingdings" w:hint="default"/>
      </w:rPr>
    </w:lvl>
  </w:abstractNum>
  <w:abstractNum w:abstractNumId="14">
    <w:nsid w:val="2F8A6F83"/>
    <w:multiLevelType w:val="hybridMultilevel"/>
    <w:tmpl w:val="82E6194C"/>
    <w:lvl w:ilvl="0" w:tplc="D1A644D0">
      <w:start w:val="1"/>
      <w:numFmt w:val="bullet"/>
      <w:lvlText w:val=""/>
      <w:lvlJc w:val="left"/>
      <w:pPr>
        <w:ind w:left="720" w:hanging="360"/>
      </w:pPr>
      <w:rPr>
        <w:rFonts w:ascii="Symbol" w:hAnsi="Symbol" w:hint="default"/>
      </w:rPr>
    </w:lvl>
    <w:lvl w:ilvl="1" w:tplc="6B3A31FA">
      <w:start w:val="1"/>
      <w:numFmt w:val="bullet"/>
      <w:lvlText w:val="o"/>
      <w:lvlJc w:val="left"/>
      <w:pPr>
        <w:ind w:left="1440" w:hanging="360"/>
      </w:pPr>
      <w:rPr>
        <w:rFonts w:ascii="Courier New" w:hAnsi="Courier New" w:hint="default"/>
      </w:rPr>
    </w:lvl>
    <w:lvl w:ilvl="2" w:tplc="9D5C6CBA">
      <w:start w:val="1"/>
      <w:numFmt w:val="bullet"/>
      <w:lvlText w:val=""/>
      <w:lvlJc w:val="left"/>
      <w:pPr>
        <w:ind w:left="2160" w:hanging="360"/>
      </w:pPr>
      <w:rPr>
        <w:rFonts w:ascii="Wingdings" w:hAnsi="Wingdings" w:hint="default"/>
      </w:rPr>
    </w:lvl>
    <w:lvl w:ilvl="3" w:tplc="BAB06BE4">
      <w:start w:val="1"/>
      <w:numFmt w:val="bullet"/>
      <w:lvlText w:val=""/>
      <w:lvlJc w:val="left"/>
      <w:pPr>
        <w:ind w:left="2880" w:hanging="360"/>
      </w:pPr>
      <w:rPr>
        <w:rFonts w:ascii="Symbol" w:hAnsi="Symbol" w:hint="default"/>
      </w:rPr>
    </w:lvl>
    <w:lvl w:ilvl="4" w:tplc="96CCB0CA">
      <w:start w:val="1"/>
      <w:numFmt w:val="bullet"/>
      <w:lvlText w:val="o"/>
      <w:lvlJc w:val="left"/>
      <w:pPr>
        <w:ind w:left="3600" w:hanging="360"/>
      </w:pPr>
      <w:rPr>
        <w:rFonts w:ascii="Courier New" w:hAnsi="Courier New" w:hint="default"/>
      </w:rPr>
    </w:lvl>
    <w:lvl w:ilvl="5" w:tplc="DE6C9184">
      <w:start w:val="1"/>
      <w:numFmt w:val="bullet"/>
      <w:lvlText w:val=""/>
      <w:lvlJc w:val="left"/>
      <w:pPr>
        <w:ind w:left="4320" w:hanging="360"/>
      </w:pPr>
      <w:rPr>
        <w:rFonts w:ascii="Wingdings" w:hAnsi="Wingdings" w:hint="default"/>
      </w:rPr>
    </w:lvl>
    <w:lvl w:ilvl="6" w:tplc="0176514C">
      <w:start w:val="1"/>
      <w:numFmt w:val="bullet"/>
      <w:lvlText w:val=""/>
      <w:lvlJc w:val="left"/>
      <w:pPr>
        <w:ind w:left="5040" w:hanging="360"/>
      </w:pPr>
      <w:rPr>
        <w:rFonts w:ascii="Symbol" w:hAnsi="Symbol" w:hint="default"/>
      </w:rPr>
    </w:lvl>
    <w:lvl w:ilvl="7" w:tplc="4100FB46">
      <w:start w:val="1"/>
      <w:numFmt w:val="bullet"/>
      <w:lvlText w:val="o"/>
      <w:lvlJc w:val="left"/>
      <w:pPr>
        <w:ind w:left="5760" w:hanging="360"/>
      </w:pPr>
      <w:rPr>
        <w:rFonts w:ascii="Courier New" w:hAnsi="Courier New" w:hint="default"/>
      </w:rPr>
    </w:lvl>
    <w:lvl w:ilvl="8" w:tplc="70AE48B0">
      <w:start w:val="1"/>
      <w:numFmt w:val="bullet"/>
      <w:lvlText w:val=""/>
      <w:lvlJc w:val="left"/>
      <w:pPr>
        <w:ind w:left="6480" w:hanging="360"/>
      </w:pPr>
      <w:rPr>
        <w:rFonts w:ascii="Wingdings" w:hAnsi="Wingdings" w:hint="default"/>
      </w:rPr>
    </w:lvl>
  </w:abstractNum>
  <w:abstractNum w:abstractNumId="15">
    <w:nsid w:val="331D2D64"/>
    <w:multiLevelType w:val="multilevel"/>
    <w:tmpl w:val="1C46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C0173B"/>
    <w:multiLevelType w:val="hybridMultilevel"/>
    <w:tmpl w:val="ACA48D08"/>
    <w:lvl w:ilvl="0" w:tplc="FCA033D6">
      <w:start w:val="1"/>
      <w:numFmt w:val="bullet"/>
      <w:lvlText w:val=""/>
      <w:lvlJc w:val="left"/>
      <w:pPr>
        <w:ind w:left="720" w:hanging="360"/>
      </w:pPr>
      <w:rPr>
        <w:rFonts w:ascii="Symbol" w:hAnsi="Symbol" w:hint="default"/>
      </w:rPr>
    </w:lvl>
    <w:lvl w:ilvl="1" w:tplc="E04A1EB4">
      <w:start w:val="1"/>
      <w:numFmt w:val="bullet"/>
      <w:lvlText w:val="o"/>
      <w:lvlJc w:val="left"/>
      <w:pPr>
        <w:ind w:left="1440" w:hanging="360"/>
      </w:pPr>
      <w:rPr>
        <w:rFonts w:ascii="Courier New" w:hAnsi="Courier New" w:hint="default"/>
      </w:rPr>
    </w:lvl>
    <w:lvl w:ilvl="2" w:tplc="47E6D9C6">
      <w:start w:val="1"/>
      <w:numFmt w:val="bullet"/>
      <w:lvlText w:val=""/>
      <w:lvlJc w:val="left"/>
      <w:pPr>
        <w:ind w:left="2160" w:hanging="360"/>
      </w:pPr>
      <w:rPr>
        <w:rFonts w:ascii="Wingdings" w:hAnsi="Wingdings" w:hint="default"/>
      </w:rPr>
    </w:lvl>
    <w:lvl w:ilvl="3" w:tplc="419A2256">
      <w:start w:val="1"/>
      <w:numFmt w:val="bullet"/>
      <w:lvlText w:val=""/>
      <w:lvlJc w:val="left"/>
      <w:pPr>
        <w:ind w:left="2880" w:hanging="360"/>
      </w:pPr>
      <w:rPr>
        <w:rFonts w:ascii="Symbol" w:hAnsi="Symbol" w:hint="default"/>
      </w:rPr>
    </w:lvl>
    <w:lvl w:ilvl="4" w:tplc="9D926028">
      <w:start w:val="1"/>
      <w:numFmt w:val="bullet"/>
      <w:lvlText w:val="o"/>
      <w:lvlJc w:val="left"/>
      <w:pPr>
        <w:ind w:left="3600" w:hanging="360"/>
      </w:pPr>
      <w:rPr>
        <w:rFonts w:ascii="Courier New" w:hAnsi="Courier New" w:hint="default"/>
      </w:rPr>
    </w:lvl>
    <w:lvl w:ilvl="5" w:tplc="3E4C3C18">
      <w:start w:val="1"/>
      <w:numFmt w:val="bullet"/>
      <w:lvlText w:val=""/>
      <w:lvlJc w:val="left"/>
      <w:pPr>
        <w:ind w:left="4320" w:hanging="360"/>
      </w:pPr>
      <w:rPr>
        <w:rFonts w:ascii="Wingdings" w:hAnsi="Wingdings" w:hint="default"/>
      </w:rPr>
    </w:lvl>
    <w:lvl w:ilvl="6" w:tplc="B6EAE6BC">
      <w:start w:val="1"/>
      <w:numFmt w:val="bullet"/>
      <w:lvlText w:val=""/>
      <w:lvlJc w:val="left"/>
      <w:pPr>
        <w:ind w:left="5040" w:hanging="360"/>
      </w:pPr>
      <w:rPr>
        <w:rFonts w:ascii="Symbol" w:hAnsi="Symbol" w:hint="default"/>
      </w:rPr>
    </w:lvl>
    <w:lvl w:ilvl="7" w:tplc="81980AD4">
      <w:start w:val="1"/>
      <w:numFmt w:val="bullet"/>
      <w:lvlText w:val="o"/>
      <w:lvlJc w:val="left"/>
      <w:pPr>
        <w:ind w:left="5760" w:hanging="360"/>
      </w:pPr>
      <w:rPr>
        <w:rFonts w:ascii="Courier New" w:hAnsi="Courier New" w:hint="default"/>
      </w:rPr>
    </w:lvl>
    <w:lvl w:ilvl="8" w:tplc="C554D0F0">
      <w:start w:val="1"/>
      <w:numFmt w:val="bullet"/>
      <w:lvlText w:val=""/>
      <w:lvlJc w:val="left"/>
      <w:pPr>
        <w:ind w:left="6480" w:hanging="360"/>
      </w:pPr>
      <w:rPr>
        <w:rFonts w:ascii="Wingdings" w:hAnsi="Wingdings" w:hint="default"/>
      </w:rPr>
    </w:lvl>
  </w:abstractNum>
  <w:abstractNum w:abstractNumId="17">
    <w:nsid w:val="3C856936"/>
    <w:multiLevelType w:val="hybridMultilevel"/>
    <w:tmpl w:val="EDD6A8F6"/>
    <w:lvl w:ilvl="0" w:tplc="8C4264E4">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4790678"/>
    <w:multiLevelType w:val="hybridMultilevel"/>
    <w:tmpl w:val="BD8C2260"/>
    <w:lvl w:ilvl="0" w:tplc="439E5AF6">
      <w:start w:val="1"/>
      <w:numFmt w:val="bullet"/>
      <w:lvlText w:val=""/>
      <w:lvlJc w:val="left"/>
      <w:pPr>
        <w:ind w:left="720" w:hanging="360"/>
      </w:pPr>
      <w:rPr>
        <w:rFonts w:ascii="Symbol" w:hAnsi="Symbol" w:hint="default"/>
      </w:rPr>
    </w:lvl>
    <w:lvl w:ilvl="1" w:tplc="1E60B6C4">
      <w:start w:val="1"/>
      <w:numFmt w:val="bullet"/>
      <w:lvlText w:val="o"/>
      <w:lvlJc w:val="left"/>
      <w:pPr>
        <w:ind w:left="1440" w:hanging="360"/>
      </w:pPr>
      <w:rPr>
        <w:rFonts w:ascii="Courier New" w:hAnsi="Courier New" w:hint="default"/>
      </w:rPr>
    </w:lvl>
    <w:lvl w:ilvl="2" w:tplc="159673AE">
      <w:start w:val="1"/>
      <w:numFmt w:val="bullet"/>
      <w:lvlText w:val=""/>
      <w:lvlJc w:val="left"/>
      <w:pPr>
        <w:ind w:left="2160" w:hanging="360"/>
      </w:pPr>
      <w:rPr>
        <w:rFonts w:ascii="Wingdings" w:hAnsi="Wingdings" w:hint="default"/>
      </w:rPr>
    </w:lvl>
    <w:lvl w:ilvl="3" w:tplc="75F48F60">
      <w:start w:val="1"/>
      <w:numFmt w:val="bullet"/>
      <w:lvlText w:val=""/>
      <w:lvlJc w:val="left"/>
      <w:pPr>
        <w:ind w:left="2880" w:hanging="360"/>
      </w:pPr>
      <w:rPr>
        <w:rFonts w:ascii="Symbol" w:hAnsi="Symbol" w:hint="default"/>
      </w:rPr>
    </w:lvl>
    <w:lvl w:ilvl="4" w:tplc="DCB469CC">
      <w:start w:val="1"/>
      <w:numFmt w:val="bullet"/>
      <w:lvlText w:val="o"/>
      <w:lvlJc w:val="left"/>
      <w:pPr>
        <w:ind w:left="3600" w:hanging="360"/>
      </w:pPr>
      <w:rPr>
        <w:rFonts w:ascii="Courier New" w:hAnsi="Courier New" w:hint="default"/>
      </w:rPr>
    </w:lvl>
    <w:lvl w:ilvl="5" w:tplc="44CCAB8C">
      <w:start w:val="1"/>
      <w:numFmt w:val="bullet"/>
      <w:lvlText w:val=""/>
      <w:lvlJc w:val="left"/>
      <w:pPr>
        <w:ind w:left="4320" w:hanging="360"/>
      </w:pPr>
      <w:rPr>
        <w:rFonts w:ascii="Wingdings" w:hAnsi="Wingdings" w:hint="default"/>
      </w:rPr>
    </w:lvl>
    <w:lvl w:ilvl="6" w:tplc="961C4E28">
      <w:start w:val="1"/>
      <w:numFmt w:val="bullet"/>
      <w:lvlText w:val=""/>
      <w:lvlJc w:val="left"/>
      <w:pPr>
        <w:ind w:left="5040" w:hanging="360"/>
      </w:pPr>
      <w:rPr>
        <w:rFonts w:ascii="Symbol" w:hAnsi="Symbol" w:hint="default"/>
      </w:rPr>
    </w:lvl>
    <w:lvl w:ilvl="7" w:tplc="C9126284">
      <w:start w:val="1"/>
      <w:numFmt w:val="bullet"/>
      <w:lvlText w:val="o"/>
      <w:lvlJc w:val="left"/>
      <w:pPr>
        <w:ind w:left="5760" w:hanging="360"/>
      </w:pPr>
      <w:rPr>
        <w:rFonts w:ascii="Courier New" w:hAnsi="Courier New" w:hint="default"/>
      </w:rPr>
    </w:lvl>
    <w:lvl w:ilvl="8" w:tplc="D7A8C47C">
      <w:start w:val="1"/>
      <w:numFmt w:val="bullet"/>
      <w:lvlText w:val=""/>
      <w:lvlJc w:val="left"/>
      <w:pPr>
        <w:ind w:left="6480" w:hanging="360"/>
      </w:pPr>
      <w:rPr>
        <w:rFonts w:ascii="Wingdings" w:hAnsi="Wingdings" w:hint="default"/>
      </w:rPr>
    </w:lvl>
  </w:abstractNum>
  <w:abstractNum w:abstractNumId="19">
    <w:nsid w:val="44C5079D"/>
    <w:multiLevelType w:val="hybridMultilevel"/>
    <w:tmpl w:val="27043310"/>
    <w:lvl w:ilvl="0" w:tplc="8D1A8636">
      <w:start w:val="5"/>
      <w:numFmt w:val="bullet"/>
      <w:lvlText w:val="-"/>
      <w:lvlJc w:val="left"/>
      <w:pPr>
        <w:ind w:left="720" w:hanging="360"/>
      </w:pPr>
      <w:rPr>
        <w:rFonts w:ascii="Gill Sans MT" w:eastAsiaTheme="minorHAnsi"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F532F9"/>
    <w:multiLevelType w:val="hybridMultilevel"/>
    <w:tmpl w:val="2B3AB8C8"/>
    <w:lvl w:ilvl="0" w:tplc="6C22E740">
      <w:numFmt w:val="bullet"/>
      <w:lvlText w:val="-"/>
      <w:lvlJc w:val="left"/>
      <w:pPr>
        <w:ind w:left="720" w:hanging="360"/>
      </w:pPr>
      <w:rPr>
        <w:rFonts w:ascii="Calibri" w:eastAsiaTheme="minorHAnsi" w:hAnsi="Calibri" w:cstheme="minorBidi" w:hint="default"/>
        <w:color w:val="000000" w:themeColor="text1"/>
      </w:rPr>
    </w:lvl>
    <w:lvl w:ilvl="1" w:tplc="A7666EE6">
      <w:start w:val="1"/>
      <w:numFmt w:val="bullet"/>
      <w:lvlText w:val="o"/>
      <w:lvlJc w:val="left"/>
      <w:pPr>
        <w:ind w:left="1440" w:hanging="360"/>
      </w:pPr>
      <w:rPr>
        <w:rFonts w:ascii="Courier New" w:hAnsi="Courier New" w:hint="default"/>
      </w:rPr>
    </w:lvl>
    <w:lvl w:ilvl="2" w:tplc="E076C850">
      <w:start w:val="1"/>
      <w:numFmt w:val="bullet"/>
      <w:lvlText w:val=""/>
      <w:lvlJc w:val="left"/>
      <w:pPr>
        <w:ind w:left="2160" w:hanging="360"/>
      </w:pPr>
      <w:rPr>
        <w:rFonts w:ascii="Wingdings" w:hAnsi="Wingdings" w:hint="default"/>
      </w:rPr>
    </w:lvl>
    <w:lvl w:ilvl="3" w:tplc="439E8D5C">
      <w:start w:val="1"/>
      <w:numFmt w:val="bullet"/>
      <w:lvlText w:val=""/>
      <w:lvlJc w:val="left"/>
      <w:pPr>
        <w:ind w:left="2880" w:hanging="360"/>
      </w:pPr>
      <w:rPr>
        <w:rFonts w:ascii="Symbol" w:hAnsi="Symbol" w:hint="default"/>
      </w:rPr>
    </w:lvl>
    <w:lvl w:ilvl="4" w:tplc="80BE9EE2">
      <w:start w:val="1"/>
      <w:numFmt w:val="bullet"/>
      <w:lvlText w:val="o"/>
      <w:lvlJc w:val="left"/>
      <w:pPr>
        <w:ind w:left="3600" w:hanging="360"/>
      </w:pPr>
      <w:rPr>
        <w:rFonts w:ascii="Courier New" w:hAnsi="Courier New" w:hint="default"/>
      </w:rPr>
    </w:lvl>
    <w:lvl w:ilvl="5" w:tplc="ED1E574C">
      <w:start w:val="1"/>
      <w:numFmt w:val="bullet"/>
      <w:lvlText w:val=""/>
      <w:lvlJc w:val="left"/>
      <w:pPr>
        <w:ind w:left="4320" w:hanging="360"/>
      </w:pPr>
      <w:rPr>
        <w:rFonts w:ascii="Wingdings" w:hAnsi="Wingdings" w:hint="default"/>
      </w:rPr>
    </w:lvl>
    <w:lvl w:ilvl="6" w:tplc="89CCD4B6">
      <w:start w:val="1"/>
      <w:numFmt w:val="bullet"/>
      <w:lvlText w:val=""/>
      <w:lvlJc w:val="left"/>
      <w:pPr>
        <w:ind w:left="5040" w:hanging="360"/>
      </w:pPr>
      <w:rPr>
        <w:rFonts w:ascii="Symbol" w:hAnsi="Symbol" w:hint="default"/>
      </w:rPr>
    </w:lvl>
    <w:lvl w:ilvl="7" w:tplc="DB76B72E">
      <w:start w:val="1"/>
      <w:numFmt w:val="bullet"/>
      <w:lvlText w:val="o"/>
      <w:lvlJc w:val="left"/>
      <w:pPr>
        <w:ind w:left="5760" w:hanging="360"/>
      </w:pPr>
      <w:rPr>
        <w:rFonts w:ascii="Courier New" w:hAnsi="Courier New" w:hint="default"/>
      </w:rPr>
    </w:lvl>
    <w:lvl w:ilvl="8" w:tplc="DECE364E">
      <w:start w:val="1"/>
      <w:numFmt w:val="bullet"/>
      <w:lvlText w:val=""/>
      <w:lvlJc w:val="left"/>
      <w:pPr>
        <w:ind w:left="6480" w:hanging="360"/>
      </w:pPr>
      <w:rPr>
        <w:rFonts w:ascii="Wingdings" w:hAnsi="Wingdings" w:hint="default"/>
      </w:rPr>
    </w:lvl>
  </w:abstractNum>
  <w:abstractNum w:abstractNumId="21">
    <w:nsid w:val="464F7E7D"/>
    <w:multiLevelType w:val="hybridMultilevel"/>
    <w:tmpl w:val="BCDCD336"/>
    <w:lvl w:ilvl="0" w:tplc="67A0ECF4">
      <w:start w:val="1"/>
      <w:numFmt w:val="bullet"/>
      <w:lvlText w:val=""/>
      <w:lvlJc w:val="left"/>
      <w:pPr>
        <w:ind w:left="720" w:hanging="360"/>
      </w:pPr>
      <w:rPr>
        <w:rFonts w:ascii="Symbol" w:hAnsi="Symbol" w:hint="default"/>
      </w:rPr>
    </w:lvl>
    <w:lvl w:ilvl="1" w:tplc="F2C28F18">
      <w:start w:val="1"/>
      <w:numFmt w:val="bullet"/>
      <w:lvlText w:val="o"/>
      <w:lvlJc w:val="left"/>
      <w:pPr>
        <w:ind w:left="1440" w:hanging="360"/>
      </w:pPr>
      <w:rPr>
        <w:rFonts w:ascii="Courier New" w:hAnsi="Courier New" w:hint="default"/>
      </w:rPr>
    </w:lvl>
    <w:lvl w:ilvl="2" w:tplc="EEC000FE">
      <w:start w:val="1"/>
      <w:numFmt w:val="bullet"/>
      <w:lvlText w:val=""/>
      <w:lvlJc w:val="left"/>
      <w:pPr>
        <w:ind w:left="2160" w:hanging="360"/>
      </w:pPr>
      <w:rPr>
        <w:rFonts w:ascii="Wingdings" w:hAnsi="Wingdings" w:hint="default"/>
      </w:rPr>
    </w:lvl>
    <w:lvl w:ilvl="3" w:tplc="553C7254">
      <w:start w:val="1"/>
      <w:numFmt w:val="bullet"/>
      <w:lvlText w:val=""/>
      <w:lvlJc w:val="left"/>
      <w:pPr>
        <w:ind w:left="2880" w:hanging="360"/>
      </w:pPr>
      <w:rPr>
        <w:rFonts w:ascii="Symbol" w:hAnsi="Symbol" w:hint="default"/>
      </w:rPr>
    </w:lvl>
    <w:lvl w:ilvl="4" w:tplc="903817A4">
      <w:start w:val="1"/>
      <w:numFmt w:val="bullet"/>
      <w:lvlText w:val="o"/>
      <w:lvlJc w:val="left"/>
      <w:pPr>
        <w:ind w:left="3600" w:hanging="360"/>
      </w:pPr>
      <w:rPr>
        <w:rFonts w:ascii="Courier New" w:hAnsi="Courier New" w:hint="default"/>
      </w:rPr>
    </w:lvl>
    <w:lvl w:ilvl="5" w:tplc="5BCC1992">
      <w:start w:val="1"/>
      <w:numFmt w:val="bullet"/>
      <w:lvlText w:val=""/>
      <w:lvlJc w:val="left"/>
      <w:pPr>
        <w:ind w:left="4320" w:hanging="360"/>
      </w:pPr>
      <w:rPr>
        <w:rFonts w:ascii="Wingdings" w:hAnsi="Wingdings" w:hint="default"/>
      </w:rPr>
    </w:lvl>
    <w:lvl w:ilvl="6" w:tplc="639CD1B8">
      <w:start w:val="1"/>
      <w:numFmt w:val="bullet"/>
      <w:lvlText w:val=""/>
      <w:lvlJc w:val="left"/>
      <w:pPr>
        <w:ind w:left="5040" w:hanging="360"/>
      </w:pPr>
      <w:rPr>
        <w:rFonts w:ascii="Symbol" w:hAnsi="Symbol" w:hint="default"/>
      </w:rPr>
    </w:lvl>
    <w:lvl w:ilvl="7" w:tplc="3D8C7CF4">
      <w:start w:val="1"/>
      <w:numFmt w:val="bullet"/>
      <w:lvlText w:val="o"/>
      <w:lvlJc w:val="left"/>
      <w:pPr>
        <w:ind w:left="5760" w:hanging="360"/>
      </w:pPr>
      <w:rPr>
        <w:rFonts w:ascii="Courier New" w:hAnsi="Courier New" w:hint="default"/>
      </w:rPr>
    </w:lvl>
    <w:lvl w:ilvl="8" w:tplc="0A5CB4FA">
      <w:start w:val="1"/>
      <w:numFmt w:val="bullet"/>
      <w:lvlText w:val=""/>
      <w:lvlJc w:val="left"/>
      <w:pPr>
        <w:ind w:left="6480" w:hanging="360"/>
      </w:pPr>
      <w:rPr>
        <w:rFonts w:ascii="Wingdings" w:hAnsi="Wingdings" w:hint="default"/>
      </w:rPr>
    </w:lvl>
  </w:abstractNum>
  <w:abstractNum w:abstractNumId="22">
    <w:nsid w:val="50284CD8"/>
    <w:multiLevelType w:val="hybridMultilevel"/>
    <w:tmpl w:val="CC0EE1EC"/>
    <w:lvl w:ilvl="0" w:tplc="9E2436A6">
      <w:start w:val="1"/>
      <w:numFmt w:val="bullet"/>
      <w:lvlText w:val=""/>
      <w:lvlJc w:val="left"/>
      <w:pPr>
        <w:ind w:left="720" w:hanging="360"/>
      </w:pPr>
      <w:rPr>
        <w:rFonts w:ascii="Symbol" w:hAnsi="Symbol" w:hint="default"/>
        <w:color w:val="000000" w:themeColor="text1"/>
      </w:rPr>
    </w:lvl>
    <w:lvl w:ilvl="1" w:tplc="CA1ADECE">
      <w:start w:val="1"/>
      <w:numFmt w:val="bullet"/>
      <w:lvlText w:val="o"/>
      <w:lvlJc w:val="left"/>
      <w:pPr>
        <w:ind w:left="1440" w:hanging="360"/>
      </w:pPr>
      <w:rPr>
        <w:rFonts w:ascii="Courier New" w:hAnsi="Courier New" w:hint="default"/>
      </w:rPr>
    </w:lvl>
    <w:lvl w:ilvl="2" w:tplc="0310E894">
      <w:start w:val="1"/>
      <w:numFmt w:val="bullet"/>
      <w:lvlText w:val=""/>
      <w:lvlJc w:val="left"/>
      <w:pPr>
        <w:ind w:left="2160" w:hanging="360"/>
      </w:pPr>
      <w:rPr>
        <w:rFonts w:ascii="Wingdings" w:hAnsi="Wingdings" w:hint="default"/>
      </w:rPr>
    </w:lvl>
    <w:lvl w:ilvl="3" w:tplc="336E820C">
      <w:start w:val="1"/>
      <w:numFmt w:val="bullet"/>
      <w:lvlText w:val=""/>
      <w:lvlJc w:val="left"/>
      <w:pPr>
        <w:ind w:left="2880" w:hanging="360"/>
      </w:pPr>
      <w:rPr>
        <w:rFonts w:ascii="Symbol" w:hAnsi="Symbol" w:hint="default"/>
      </w:rPr>
    </w:lvl>
    <w:lvl w:ilvl="4" w:tplc="A96CFD3A">
      <w:start w:val="1"/>
      <w:numFmt w:val="bullet"/>
      <w:lvlText w:val="o"/>
      <w:lvlJc w:val="left"/>
      <w:pPr>
        <w:ind w:left="3600" w:hanging="360"/>
      </w:pPr>
      <w:rPr>
        <w:rFonts w:ascii="Courier New" w:hAnsi="Courier New" w:hint="default"/>
      </w:rPr>
    </w:lvl>
    <w:lvl w:ilvl="5" w:tplc="3A8689CE">
      <w:start w:val="1"/>
      <w:numFmt w:val="bullet"/>
      <w:lvlText w:val=""/>
      <w:lvlJc w:val="left"/>
      <w:pPr>
        <w:ind w:left="4320" w:hanging="360"/>
      </w:pPr>
      <w:rPr>
        <w:rFonts w:ascii="Wingdings" w:hAnsi="Wingdings" w:hint="default"/>
      </w:rPr>
    </w:lvl>
    <w:lvl w:ilvl="6" w:tplc="139469F2">
      <w:start w:val="1"/>
      <w:numFmt w:val="bullet"/>
      <w:lvlText w:val=""/>
      <w:lvlJc w:val="left"/>
      <w:pPr>
        <w:ind w:left="5040" w:hanging="360"/>
      </w:pPr>
      <w:rPr>
        <w:rFonts w:ascii="Symbol" w:hAnsi="Symbol" w:hint="default"/>
      </w:rPr>
    </w:lvl>
    <w:lvl w:ilvl="7" w:tplc="F6DE4266">
      <w:start w:val="1"/>
      <w:numFmt w:val="bullet"/>
      <w:lvlText w:val="o"/>
      <w:lvlJc w:val="left"/>
      <w:pPr>
        <w:ind w:left="5760" w:hanging="360"/>
      </w:pPr>
      <w:rPr>
        <w:rFonts w:ascii="Courier New" w:hAnsi="Courier New" w:hint="default"/>
      </w:rPr>
    </w:lvl>
    <w:lvl w:ilvl="8" w:tplc="B60EC238">
      <w:start w:val="1"/>
      <w:numFmt w:val="bullet"/>
      <w:lvlText w:val=""/>
      <w:lvlJc w:val="left"/>
      <w:pPr>
        <w:ind w:left="6480" w:hanging="360"/>
      </w:pPr>
      <w:rPr>
        <w:rFonts w:ascii="Wingdings" w:hAnsi="Wingdings" w:hint="default"/>
      </w:rPr>
    </w:lvl>
  </w:abstractNum>
  <w:abstractNum w:abstractNumId="23">
    <w:nsid w:val="59584661"/>
    <w:multiLevelType w:val="hybridMultilevel"/>
    <w:tmpl w:val="617A2284"/>
    <w:lvl w:ilvl="0" w:tplc="8AB26D70">
      <w:start w:val="1"/>
      <w:numFmt w:val="bullet"/>
      <w:lvlText w:val=""/>
      <w:lvlJc w:val="left"/>
      <w:pPr>
        <w:ind w:left="720" w:hanging="360"/>
      </w:pPr>
      <w:rPr>
        <w:rFonts w:ascii="Symbol" w:hAnsi="Symbol" w:hint="default"/>
      </w:rPr>
    </w:lvl>
    <w:lvl w:ilvl="1" w:tplc="C6509888">
      <w:start w:val="1"/>
      <w:numFmt w:val="bullet"/>
      <w:lvlText w:val="o"/>
      <w:lvlJc w:val="left"/>
      <w:pPr>
        <w:ind w:left="1440" w:hanging="360"/>
      </w:pPr>
      <w:rPr>
        <w:rFonts w:ascii="Courier New" w:hAnsi="Courier New" w:hint="default"/>
      </w:rPr>
    </w:lvl>
    <w:lvl w:ilvl="2" w:tplc="FF7CEEBA">
      <w:start w:val="1"/>
      <w:numFmt w:val="bullet"/>
      <w:lvlText w:val=""/>
      <w:lvlJc w:val="left"/>
      <w:pPr>
        <w:ind w:left="2160" w:hanging="360"/>
      </w:pPr>
      <w:rPr>
        <w:rFonts w:ascii="Wingdings" w:hAnsi="Wingdings" w:hint="default"/>
      </w:rPr>
    </w:lvl>
    <w:lvl w:ilvl="3" w:tplc="E298922E">
      <w:start w:val="1"/>
      <w:numFmt w:val="bullet"/>
      <w:lvlText w:val=""/>
      <w:lvlJc w:val="left"/>
      <w:pPr>
        <w:ind w:left="2880" w:hanging="360"/>
      </w:pPr>
      <w:rPr>
        <w:rFonts w:ascii="Symbol" w:hAnsi="Symbol" w:hint="default"/>
      </w:rPr>
    </w:lvl>
    <w:lvl w:ilvl="4" w:tplc="6BCE41B4">
      <w:start w:val="1"/>
      <w:numFmt w:val="bullet"/>
      <w:lvlText w:val="o"/>
      <w:lvlJc w:val="left"/>
      <w:pPr>
        <w:ind w:left="3600" w:hanging="360"/>
      </w:pPr>
      <w:rPr>
        <w:rFonts w:ascii="Courier New" w:hAnsi="Courier New" w:hint="default"/>
      </w:rPr>
    </w:lvl>
    <w:lvl w:ilvl="5" w:tplc="2BEC8222">
      <w:start w:val="1"/>
      <w:numFmt w:val="bullet"/>
      <w:lvlText w:val=""/>
      <w:lvlJc w:val="left"/>
      <w:pPr>
        <w:ind w:left="4320" w:hanging="360"/>
      </w:pPr>
      <w:rPr>
        <w:rFonts w:ascii="Wingdings" w:hAnsi="Wingdings" w:hint="default"/>
      </w:rPr>
    </w:lvl>
    <w:lvl w:ilvl="6" w:tplc="D8B433E2">
      <w:start w:val="1"/>
      <w:numFmt w:val="bullet"/>
      <w:lvlText w:val=""/>
      <w:lvlJc w:val="left"/>
      <w:pPr>
        <w:ind w:left="5040" w:hanging="360"/>
      </w:pPr>
      <w:rPr>
        <w:rFonts w:ascii="Symbol" w:hAnsi="Symbol" w:hint="default"/>
      </w:rPr>
    </w:lvl>
    <w:lvl w:ilvl="7" w:tplc="EA461B16">
      <w:start w:val="1"/>
      <w:numFmt w:val="bullet"/>
      <w:lvlText w:val="o"/>
      <w:lvlJc w:val="left"/>
      <w:pPr>
        <w:ind w:left="5760" w:hanging="360"/>
      </w:pPr>
      <w:rPr>
        <w:rFonts w:ascii="Courier New" w:hAnsi="Courier New" w:hint="default"/>
      </w:rPr>
    </w:lvl>
    <w:lvl w:ilvl="8" w:tplc="A016DB7E">
      <w:start w:val="1"/>
      <w:numFmt w:val="bullet"/>
      <w:lvlText w:val=""/>
      <w:lvlJc w:val="left"/>
      <w:pPr>
        <w:ind w:left="6480" w:hanging="360"/>
      </w:pPr>
      <w:rPr>
        <w:rFonts w:ascii="Wingdings" w:hAnsi="Wingdings" w:hint="default"/>
      </w:rPr>
    </w:lvl>
  </w:abstractNum>
  <w:abstractNum w:abstractNumId="24">
    <w:nsid w:val="5DC237D3"/>
    <w:multiLevelType w:val="multilevel"/>
    <w:tmpl w:val="8F8A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08E7F22"/>
    <w:multiLevelType w:val="hybridMultilevel"/>
    <w:tmpl w:val="2E246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4E05A9"/>
    <w:multiLevelType w:val="multilevel"/>
    <w:tmpl w:val="29CE1A12"/>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nsid w:val="683469F3"/>
    <w:multiLevelType w:val="hybridMultilevel"/>
    <w:tmpl w:val="050ABF30"/>
    <w:lvl w:ilvl="0" w:tplc="04090001">
      <w:start w:val="1"/>
      <w:numFmt w:val="bullet"/>
      <w:lvlText w:val=""/>
      <w:lvlJc w:val="left"/>
      <w:pPr>
        <w:ind w:left="720" w:hanging="360"/>
      </w:pPr>
      <w:rPr>
        <w:rFonts w:ascii="Symbol" w:hAnsi="Symbol" w:hint="default"/>
        <w:color w:val="000000" w:themeColor="text1"/>
      </w:rPr>
    </w:lvl>
    <w:lvl w:ilvl="1" w:tplc="58F293CC">
      <w:start w:val="1"/>
      <w:numFmt w:val="bullet"/>
      <w:lvlText w:val="o"/>
      <w:lvlJc w:val="left"/>
      <w:pPr>
        <w:ind w:left="1440" w:hanging="360"/>
      </w:pPr>
      <w:rPr>
        <w:rFonts w:ascii="Courier New" w:hAnsi="Courier New" w:hint="default"/>
      </w:rPr>
    </w:lvl>
    <w:lvl w:ilvl="2" w:tplc="7458CB92">
      <w:start w:val="1"/>
      <w:numFmt w:val="bullet"/>
      <w:lvlText w:val=""/>
      <w:lvlJc w:val="left"/>
      <w:pPr>
        <w:ind w:left="2160" w:hanging="360"/>
      </w:pPr>
      <w:rPr>
        <w:rFonts w:ascii="Wingdings" w:hAnsi="Wingdings" w:hint="default"/>
      </w:rPr>
    </w:lvl>
    <w:lvl w:ilvl="3" w:tplc="43FA5BEE">
      <w:start w:val="1"/>
      <w:numFmt w:val="bullet"/>
      <w:lvlText w:val=""/>
      <w:lvlJc w:val="left"/>
      <w:pPr>
        <w:ind w:left="2880" w:hanging="360"/>
      </w:pPr>
      <w:rPr>
        <w:rFonts w:ascii="Symbol" w:hAnsi="Symbol" w:hint="default"/>
      </w:rPr>
    </w:lvl>
    <w:lvl w:ilvl="4" w:tplc="4EAED016">
      <w:start w:val="1"/>
      <w:numFmt w:val="bullet"/>
      <w:lvlText w:val="o"/>
      <w:lvlJc w:val="left"/>
      <w:pPr>
        <w:ind w:left="3600" w:hanging="360"/>
      </w:pPr>
      <w:rPr>
        <w:rFonts w:ascii="Courier New" w:hAnsi="Courier New" w:hint="default"/>
      </w:rPr>
    </w:lvl>
    <w:lvl w:ilvl="5" w:tplc="907E9840">
      <w:start w:val="1"/>
      <w:numFmt w:val="bullet"/>
      <w:lvlText w:val=""/>
      <w:lvlJc w:val="left"/>
      <w:pPr>
        <w:ind w:left="4320" w:hanging="360"/>
      </w:pPr>
      <w:rPr>
        <w:rFonts w:ascii="Wingdings" w:hAnsi="Wingdings" w:hint="default"/>
      </w:rPr>
    </w:lvl>
    <w:lvl w:ilvl="6" w:tplc="7A101DD0">
      <w:start w:val="1"/>
      <w:numFmt w:val="bullet"/>
      <w:lvlText w:val=""/>
      <w:lvlJc w:val="left"/>
      <w:pPr>
        <w:ind w:left="5040" w:hanging="360"/>
      </w:pPr>
      <w:rPr>
        <w:rFonts w:ascii="Symbol" w:hAnsi="Symbol" w:hint="default"/>
      </w:rPr>
    </w:lvl>
    <w:lvl w:ilvl="7" w:tplc="12465BCC">
      <w:start w:val="1"/>
      <w:numFmt w:val="bullet"/>
      <w:lvlText w:val="o"/>
      <w:lvlJc w:val="left"/>
      <w:pPr>
        <w:ind w:left="5760" w:hanging="360"/>
      </w:pPr>
      <w:rPr>
        <w:rFonts w:ascii="Courier New" w:hAnsi="Courier New" w:hint="default"/>
      </w:rPr>
    </w:lvl>
    <w:lvl w:ilvl="8" w:tplc="FE62B016">
      <w:start w:val="1"/>
      <w:numFmt w:val="bullet"/>
      <w:lvlText w:val=""/>
      <w:lvlJc w:val="left"/>
      <w:pPr>
        <w:ind w:left="6480" w:hanging="360"/>
      </w:pPr>
      <w:rPr>
        <w:rFonts w:ascii="Wingdings" w:hAnsi="Wingdings" w:hint="default"/>
      </w:rPr>
    </w:lvl>
  </w:abstractNum>
  <w:abstractNum w:abstractNumId="28">
    <w:nsid w:val="6C985EAE"/>
    <w:multiLevelType w:val="hybridMultilevel"/>
    <w:tmpl w:val="273C8182"/>
    <w:lvl w:ilvl="0" w:tplc="FAF8893C">
      <w:start w:val="1"/>
      <w:numFmt w:val="bullet"/>
      <w:lvlText w:val=""/>
      <w:lvlJc w:val="left"/>
      <w:pPr>
        <w:ind w:left="720" w:hanging="360"/>
      </w:pPr>
      <w:rPr>
        <w:rFonts w:ascii="Symbol" w:hAnsi="Symbol" w:hint="default"/>
      </w:rPr>
    </w:lvl>
    <w:lvl w:ilvl="1" w:tplc="5606AD10">
      <w:start w:val="1"/>
      <w:numFmt w:val="bullet"/>
      <w:lvlText w:val="o"/>
      <w:lvlJc w:val="left"/>
      <w:pPr>
        <w:ind w:left="1440" w:hanging="360"/>
      </w:pPr>
      <w:rPr>
        <w:rFonts w:ascii="Courier New" w:hAnsi="Courier New" w:hint="default"/>
      </w:rPr>
    </w:lvl>
    <w:lvl w:ilvl="2" w:tplc="B8EA7090">
      <w:start w:val="1"/>
      <w:numFmt w:val="bullet"/>
      <w:lvlText w:val=""/>
      <w:lvlJc w:val="left"/>
      <w:pPr>
        <w:ind w:left="2160" w:hanging="360"/>
      </w:pPr>
      <w:rPr>
        <w:rFonts w:ascii="Wingdings" w:hAnsi="Wingdings" w:hint="default"/>
      </w:rPr>
    </w:lvl>
    <w:lvl w:ilvl="3" w:tplc="9E42C948">
      <w:start w:val="1"/>
      <w:numFmt w:val="bullet"/>
      <w:lvlText w:val=""/>
      <w:lvlJc w:val="left"/>
      <w:pPr>
        <w:ind w:left="2880" w:hanging="360"/>
      </w:pPr>
      <w:rPr>
        <w:rFonts w:ascii="Symbol" w:hAnsi="Symbol" w:hint="default"/>
      </w:rPr>
    </w:lvl>
    <w:lvl w:ilvl="4" w:tplc="7FF6A1FA">
      <w:start w:val="1"/>
      <w:numFmt w:val="bullet"/>
      <w:lvlText w:val="o"/>
      <w:lvlJc w:val="left"/>
      <w:pPr>
        <w:ind w:left="3600" w:hanging="360"/>
      </w:pPr>
      <w:rPr>
        <w:rFonts w:ascii="Courier New" w:hAnsi="Courier New" w:hint="default"/>
      </w:rPr>
    </w:lvl>
    <w:lvl w:ilvl="5" w:tplc="73B6AF1A">
      <w:start w:val="1"/>
      <w:numFmt w:val="bullet"/>
      <w:lvlText w:val=""/>
      <w:lvlJc w:val="left"/>
      <w:pPr>
        <w:ind w:left="4320" w:hanging="360"/>
      </w:pPr>
      <w:rPr>
        <w:rFonts w:ascii="Wingdings" w:hAnsi="Wingdings" w:hint="default"/>
      </w:rPr>
    </w:lvl>
    <w:lvl w:ilvl="6" w:tplc="078C061A">
      <w:start w:val="1"/>
      <w:numFmt w:val="bullet"/>
      <w:lvlText w:val=""/>
      <w:lvlJc w:val="left"/>
      <w:pPr>
        <w:ind w:left="5040" w:hanging="360"/>
      </w:pPr>
      <w:rPr>
        <w:rFonts w:ascii="Symbol" w:hAnsi="Symbol" w:hint="default"/>
      </w:rPr>
    </w:lvl>
    <w:lvl w:ilvl="7" w:tplc="558A13AC">
      <w:start w:val="1"/>
      <w:numFmt w:val="bullet"/>
      <w:lvlText w:val="o"/>
      <w:lvlJc w:val="left"/>
      <w:pPr>
        <w:ind w:left="5760" w:hanging="360"/>
      </w:pPr>
      <w:rPr>
        <w:rFonts w:ascii="Courier New" w:hAnsi="Courier New" w:hint="default"/>
      </w:rPr>
    </w:lvl>
    <w:lvl w:ilvl="8" w:tplc="2C200D4C">
      <w:start w:val="1"/>
      <w:numFmt w:val="bullet"/>
      <w:lvlText w:val=""/>
      <w:lvlJc w:val="left"/>
      <w:pPr>
        <w:ind w:left="6480" w:hanging="360"/>
      </w:pPr>
      <w:rPr>
        <w:rFonts w:ascii="Wingdings" w:hAnsi="Wingdings" w:hint="default"/>
      </w:rPr>
    </w:lvl>
  </w:abstractNum>
  <w:abstractNum w:abstractNumId="29">
    <w:nsid w:val="73DF138F"/>
    <w:multiLevelType w:val="hybridMultilevel"/>
    <w:tmpl w:val="33F8FF20"/>
    <w:lvl w:ilvl="0" w:tplc="1DB2823C">
      <w:start w:val="1"/>
      <w:numFmt w:val="bullet"/>
      <w:lvlText w:val=""/>
      <w:lvlJc w:val="left"/>
      <w:pPr>
        <w:ind w:left="720" w:hanging="360"/>
      </w:pPr>
      <w:rPr>
        <w:rFonts w:ascii="Symbol" w:hAnsi="Symbol" w:hint="default"/>
      </w:rPr>
    </w:lvl>
    <w:lvl w:ilvl="1" w:tplc="BE266844">
      <w:start w:val="1"/>
      <w:numFmt w:val="bullet"/>
      <w:lvlText w:val="o"/>
      <w:lvlJc w:val="left"/>
      <w:pPr>
        <w:ind w:left="1440" w:hanging="360"/>
      </w:pPr>
      <w:rPr>
        <w:rFonts w:ascii="Courier New" w:hAnsi="Courier New" w:hint="default"/>
      </w:rPr>
    </w:lvl>
    <w:lvl w:ilvl="2" w:tplc="6D0CF584">
      <w:start w:val="1"/>
      <w:numFmt w:val="bullet"/>
      <w:lvlText w:val=""/>
      <w:lvlJc w:val="left"/>
      <w:pPr>
        <w:ind w:left="2160" w:hanging="360"/>
      </w:pPr>
      <w:rPr>
        <w:rFonts w:ascii="Wingdings" w:hAnsi="Wingdings" w:hint="default"/>
      </w:rPr>
    </w:lvl>
    <w:lvl w:ilvl="3" w:tplc="8206BF44">
      <w:start w:val="1"/>
      <w:numFmt w:val="bullet"/>
      <w:lvlText w:val=""/>
      <w:lvlJc w:val="left"/>
      <w:pPr>
        <w:ind w:left="2880" w:hanging="360"/>
      </w:pPr>
      <w:rPr>
        <w:rFonts w:ascii="Symbol" w:hAnsi="Symbol" w:hint="default"/>
      </w:rPr>
    </w:lvl>
    <w:lvl w:ilvl="4" w:tplc="3FFE7852">
      <w:start w:val="1"/>
      <w:numFmt w:val="bullet"/>
      <w:lvlText w:val="o"/>
      <w:lvlJc w:val="left"/>
      <w:pPr>
        <w:ind w:left="3600" w:hanging="360"/>
      </w:pPr>
      <w:rPr>
        <w:rFonts w:ascii="Courier New" w:hAnsi="Courier New" w:hint="default"/>
      </w:rPr>
    </w:lvl>
    <w:lvl w:ilvl="5" w:tplc="4648C572">
      <w:start w:val="1"/>
      <w:numFmt w:val="bullet"/>
      <w:lvlText w:val=""/>
      <w:lvlJc w:val="left"/>
      <w:pPr>
        <w:ind w:left="4320" w:hanging="360"/>
      </w:pPr>
      <w:rPr>
        <w:rFonts w:ascii="Wingdings" w:hAnsi="Wingdings" w:hint="default"/>
      </w:rPr>
    </w:lvl>
    <w:lvl w:ilvl="6" w:tplc="2E50428A">
      <w:start w:val="1"/>
      <w:numFmt w:val="bullet"/>
      <w:lvlText w:val=""/>
      <w:lvlJc w:val="left"/>
      <w:pPr>
        <w:ind w:left="5040" w:hanging="360"/>
      </w:pPr>
      <w:rPr>
        <w:rFonts w:ascii="Symbol" w:hAnsi="Symbol" w:hint="default"/>
      </w:rPr>
    </w:lvl>
    <w:lvl w:ilvl="7" w:tplc="08EA56B8">
      <w:start w:val="1"/>
      <w:numFmt w:val="bullet"/>
      <w:lvlText w:val="o"/>
      <w:lvlJc w:val="left"/>
      <w:pPr>
        <w:ind w:left="5760" w:hanging="360"/>
      </w:pPr>
      <w:rPr>
        <w:rFonts w:ascii="Courier New" w:hAnsi="Courier New" w:hint="default"/>
      </w:rPr>
    </w:lvl>
    <w:lvl w:ilvl="8" w:tplc="2C1A62C8">
      <w:start w:val="1"/>
      <w:numFmt w:val="bullet"/>
      <w:lvlText w:val=""/>
      <w:lvlJc w:val="left"/>
      <w:pPr>
        <w:ind w:left="6480" w:hanging="360"/>
      </w:pPr>
      <w:rPr>
        <w:rFonts w:ascii="Wingdings" w:hAnsi="Wingdings" w:hint="default"/>
      </w:rPr>
    </w:lvl>
  </w:abstractNum>
  <w:abstractNum w:abstractNumId="30">
    <w:nsid w:val="74466E4B"/>
    <w:multiLevelType w:val="hybridMultilevel"/>
    <w:tmpl w:val="F2B0F318"/>
    <w:lvl w:ilvl="0" w:tplc="63AE83B6">
      <w:start w:val="1"/>
      <w:numFmt w:val="bullet"/>
      <w:lvlText w:val=""/>
      <w:lvlJc w:val="left"/>
      <w:pPr>
        <w:ind w:left="720" w:hanging="360"/>
      </w:pPr>
      <w:rPr>
        <w:rFonts w:ascii="Symbol" w:hAnsi="Symbol" w:hint="default"/>
        <w:color w:val="000000" w:themeColor="text1"/>
      </w:rPr>
    </w:lvl>
    <w:lvl w:ilvl="1" w:tplc="58F293CC">
      <w:start w:val="1"/>
      <w:numFmt w:val="bullet"/>
      <w:lvlText w:val="o"/>
      <w:lvlJc w:val="left"/>
      <w:pPr>
        <w:ind w:left="1440" w:hanging="360"/>
      </w:pPr>
      <w:rPr>
        <w:rFonts w:ascii="Courier New" w:hAnsi="Courier New" w:hint="default"/>
      </w:rPr>
    </w:lvl>
    <w:lvl w:ilvl="2" w:tplc="7458CB92">
      <w:start w:val="1"/>
      <w:numFmt w:val="bullet"/>
      <w:lvlText w:val=""/>
      <w:lvlJc w:val="left"/>
      <w:pPr>
        <w:ind w:left="2160" w:hanging="360"/>
      </w:pPr>
      <w:rPr>
        <w:rFonts w:ascii="Wingdings" w:hAnsi="Wingdings" w:hint="default"/>
      </w:rPr>
    </w:lvl>
    <w:lvl w:ilvl="3" w:tplc="43FA5BEE">
      <w:start w:val="1"/>
      <w:numFmt w:val="bullet"/>
      <w:lvlText w:val=""/>
      <w:lvlJc w:val="left"/>
      <w:pPr>
        <w:ind w:left="2880" w:hanging="360"/>
      </w:pPr>
      <w:rPr>
        <w:rFonts w:ascii="Symbol" w:hAnsi="Symbol" w:hint="default"/>
      </w:rPr>
    </w:lvl>
    <w:lvl w:ilvl="4" w:tplc="4EAED016">
      <w:start w:val="1"/>
      <w:numFmt w:val="bullet"/>
      <w:lvlText w:val="o"/>
      <w:lvlJc w:val="left"/>
      <w:pPr>
        <w:ind w:left="3600" w:hanging="360"/>
      </w:pPr>
      <w:rPr>
        <w:rFonts w:ascii="Courier New" w:hAnsi="Courier New" w:hint="default"/>
      </w:rPr>
    </w:lvl>
    <w:lvl w:ilvl="5" w:tplc="907E9840">
      <w:start w:val="1"/>
      <w:numFmt w:val="bullet"/>
      <w:lvlText w:val=""/>
      <w:lvlJc w:val="left"/>
      <w:pPr>
        <w:ind w:left="4320" w:hanging="360"/>
      </w:pPr>
      <w:rPr>
        <w:rFonts w:ascii="Wingdings" w:hAnsi="Wingdings" w:hint="default"/>
      </w:rPr>
    </w:lvl>
    <w:lvl w:ilvl="6" w:tplc="7A101DD0">
      <w:start w:val="1"/>
      <w:numFmt w:val="bullet"/>
      <w:lvlText w:val=""/>
      <w:lvlJc w:val="left"/>
      <w:pPr>
        <w:ind w:left="5040" w:hanging="360"/>
      </w:pPr>
      <w:rPr>
        <w:rFonts w:ascii="Symbol" w:hAnsi="Symbol" w:hint="default"/>
      </w:rPr>
    </w:lvl>
    <w:lvl w:ilvl="7" w:tplc="12465BCC">
      <w:start w:val="1"/>
      <w:numFmt w:val="bullet"/>
      <w:lvlText w:val="o"/>
      <w:lvlJc w:val="left"/>
      <w:pPr>
        <w:ind w:left="5760" w:hanging="360"/>
      </w:pPr>
      <w:rPr>
        <w:rFonts w:ascii="Courier New" w:hAnsi="Courier New" w:hint="default"/>
      </w:rPr>
    </w:lvl>
    <w:lvl w:ilvl="8" w:tplc="FE62B016">
      <w:start w:val="1"/>
      <w:numFmt w:val="bullet"/>
      <w:lvlText w:val=""/>
      <w:lvlJc w:val="left"/>
      <w:pPr>
        <w:ind w:left="6480" w:hanging="360"/>
      </w:pPr>
      <w:rPr>
        <w:rFonts w:ascii="Wingdings" w:hAnsi="Wingdings" w:hint="default"/>
      </w:rPr>
    </w:lvl>
  </w:abstractNum>
  <w:abstractNum w:abstractNumId="31">
    <w:nsid w:val="76C5430B"/>
    <w:multiLevelType w:val="hybridMultilevel"/>
    <w:tmpl w:val="82E403AC"/>
    <w:lvl w:ilvl="0" w:tplc="1FBA8284">
      <w:start w:val="1"/>
      <w:numFmt w:val="bullet"/>
      <w:lvlText w:val=""/>
      <w:lvlJc w:val="left"/>
      <w:pPr>
        <w:ind w:left="720" w:hanging="360"/>
      </w:pPr>
      <w:rPr>
        <w:rFonts w:ascii="Symbol" w:hAnsi="Symbol" w:hint="default"/>
      </w:rPr>
    </w:lvl>
    <w:lvl w:ilvl="1" w:tplc="96027672">
      <w:start w:val="1"/>
      <w:numFmt w:val="bullet"/>
      <w:lvlText w:val="o"/>
      <w:lvlJc w:val="left"/>
      <w:pPr>
        <w:ind w:left="1440" w:hanging="360"/>
      </w:pPr>
      <w:rPr>
        <w:rFonts w:ascii="Courier New" w:hAnsi="Courier New" w:hint="default"/>
      </w:rPr>
    </w:lvl>
    <w:lvl w:ilvl="2" w:tplc="8B1E71F6">
      <w:start w:val="1"/>
      <w:numFmt w:val="bullet"/>
      <w:lvlText w:val=""/>
      <w:lvlJc w:val="left"/>
      <w:pPr>
        <w:ind w:left="2160" w:hanging="360"/>
      </w:pPr>
      <w:rPr>
        <w:rFonts w:ascii="Wingdings" w:hAnsi="Wingdings" w:hint="default"/>
      </w:rPr>
    </w:lvl>
    <w:lvl w:ilvl="3" w:tplc="7F2C2028">
      <w:start w:val="1"/>
      <w:numFmt w:val="bullet"/>
      <w:lvlText w:val=""/>
      <w:lvlJc w:val="left"/>
      <w:pPr>
        <w:ind w:left="2880" w:hanging="360"/>
      </w:pPr>
      <w:rPr>
        <w:rFonts w:ascii="Symbol" w:hAnsi="Symbol" w:hint="default"/>
      </w:rPr>
    </w:lvl>
    <w:lvl w:ilvl="4" w:tplc="078E1004">
      <w:start w:val="1"/>
      <w:numFmt w:val="bullet"/>
      <w:lvlText w:val="o"/>
      <w:lvlJc w:val="left"/>
      <w:pPr>
        <w:ind w:left="3600" w:hanging="360"/>
      </w:pPr>
      <w:rPr>
        <w:rFonts w:ascii="Courier New" w:hAnsi="Courier New" w:hint="default"/>
      </w:rPr>
    </w:lvl>
    <w:lvl w:ilvl="5" w:tplc="DBCE2C04">
      <w:start w:val="1"/>
      <w:numFmt w:val="bullet"/>
      <w:lvlText w:val=""/>
      <w:lvlJc w:val="left"/>
      <w:pPr>
        <w:ind w:left="4320" w:hanging="360"/>
      </w:pPr>
      <w:rPr>
        <w:rFonts w:ascii="Wingdings" w:hAnsi="Wingdings" w:hint="default"/>
      </w:rPr>
    </w:lvl>
    <w:lvl w:ilvl="6" w:tplc="08FE35A2">
      <w:start w:val="1"/>
      <w:numFmt w:val="bullet"/>
      <w:lvlText w:val=""/>
      <w:lvlJc w:val="left"/>
      <w:pPr>
        <w:ind w:left="5040" w:hanging="360"/>
      </w:pPr>
      <w:rPr>
        <w:rFonts w:ascii="Symbol" w:hAnsi="Symbol" w:hint="default"/>
      </w:rPr>
    </w:lvl>
    <w:lvl w:ilvl="7" w:tplc="088C5AF2">
      <w:start w:val="1"/>
      <w:numFmt w:val="bullet"/>
      <w:lvlText w:val="o"/>
      <w:lvlJc w:val="left"/>
      <w:pPr>
        <w:ind w:left="5760" w:hanging="360"/>
      </w:pPr>
      <w:rPr>
        <w:rFonts w:ascii="Courier New" w:hAnsi="Courier New" w:hint="default"/>
      </w:rPr>
    </w:lvl>
    <w:lvl w:ilvl="8" w:tplc="6B5289A4">
      <w:start w:val="1"/>
      <w:numFmt w:val="bullet"/>
      <w:lvlText w:val=""/>
      <w:lvlJc w:val="left"/>
      <w:pPr>
        <w:ind w:left="6480" w:hanging="360"/>
      </w:pPr>
      <w:rPr>
        <w:rFonts w:ascii="Wingdings" w:hAnsi="Wingdings" w:hint="default"/>
      </w:rPr>
    </w:lvl>
  </w:abstractNum>
  <w:abstractNum w:abstractNumId="32">
    <w:nsid w:val="77287DEF"/>
    <w:multiLevelType w:val="hybridMultilevel"/>
    <w:tmpl w:val="040808C6"/>
    <w:lvl w:ilvl="0" w:tplc="F26E1CD0">
      <w:start w:val="1"/>
      <w:numFmt w:val="bullet"/>
      <w:lvlText w:val=""/>
      <w:lvlJc w:val="left"/>
      <w:pPr>
        <w:ind w:left="720" w:hanging="360"/>
      </w:pPr>
      <w:rPr>
        <w:rFonts w:ascii="Symbol" w:hAnsi="Symbol" w:hint="default"/>
      </w:rPr>
    </w:lvl>
    <w:lvl w:ilvl="1" w:tplc="A56A3EAE">
      <w:start w:val="1"/>
      <w:numFmt w:val="bullet"/>
      <w:lvlText w:val="o"/>
      <w:lvlJc w:val="left"/>
      <w:pPr>
        <w:ind w:left="1440" w:hanging="360"/>
      </w:pPr>
      <w:rPr>
        <w:rFonts w:ascii="Courier New" w:hAnsi="Courier New" w:hint="default"/>
      </w:rPr>
    </w:lvl>
    <w:lvl w:ilvl="2" w:tplc="270413C6">
      <w:start w:val="1"/>
      <w:numFmt w:val="bullet"/>
      <w:lvlText w:val=""/>
      <w:lvlJc w:val="left"/>
      <w:pPr>
        <w:ind w:left="2160" w:hanging="360"/>
      </w:pPr>
      <w:rPr>
        <w:rFonts w:ascii="Wingdings" w:hAnsi="Wingdings" w:hint="default"/>
      </w:rPr>
    </w:lvl>
    <w:lvl w:ilvl="3" w:tplc="F11427F0">
      <w:start w:val="1"/>
      <w:numFmt w:val="bullet"/>
      <w:lvlText w:val=""/>
      <w:lvlJc w:val="left"/>
      <w:pPr>
        <w:ind w:left="2880" w:hanging="360"/>
      </w:pPr>
      <w:rPr>
        <w:rFonts w:ascii="Symbol" w:hAnsi="Symbol" w:hint="default"/>
      </w:rPr>
    </w:lvl>
    <w:lvl w:ilvl="4" w:tplc="AEAA2958">
      <w:start w:val="1"/>
      <w:numFmt w:val="bullet"/>
      <w:lvlText w:val="o"/>
      <w:lvlJc w:val="left"/>
      <w:pPr>
        <w:ind w:left="3600" w:hanging="360"/>
      </w:pPr>
      <w:rPr>
        <w:rFonts w:ascii="Courier New" w:hAnsi="Courier New" w:hint="default"/>
      </w:rPr>
    </w:lvl>
    <w:lvl w:ilvl="5" w:tplc="70B2F22E">
      <w:start w:val="1"/>
      <w:numFmt w:val="bullet"/>
      <w:lvlText w:val=""/>
      <w:lvlJc w:val="left"/>
      <w:pPr>
        <w:ind w:left="4320" w:hanging="360"/>
      </w:pPr>
      <w:rPr>
        <w:rFonts w:ascii="Wingdings" w:hAnsi="Wingdings" w:hint="default"/>
      </w:rPr>
    </w:lvl>
    <w:lvl w:ilvl="6" w:tplc="90A813E2">
      <w:start w:val="1"/>
      <w:numFmt w:val="bullet"/>
      <w:lvlText w:val=""/>
      <w:lvlJc w:val="left"/>
      <w:pPr>
        <w:ind w:left="5040" w:hanging="360"/>
      </w:pPr>
      <w:rPr>
        <w:rFonts w:ascii="Symbol" w:hAnsi="Symbol" w:hint="default"/>
      </w:rPr>
    </w:lvl>
    <w:lvl w:ilvl="7" w:tplc="2ACE9588">
      <w:start w:val="1"/>
      <w:numFmt w:val="bullet"/>
      <w:lvlText w:val="o"/>
      <w:lvlJc w:val="left"/>
      <w:pPr>
        <w:ind w:left="5760" w:hanging="360"/>
      </w:pPr>
      <w:rPr>
        <w:rFonts w:ascii="Courier New" w:hAnsi="Courier New" w:hint="default"/>
      </w:rPr>
    </w:lvl>
    <w:lvl w:ilvl="8" w:tplc="1F542C6A">
      <w:start w:val="1"/>
      <w:numFmt w:val="bullet"/>
      <w:lvlText w:val=""/>
      <w:lvlJc w:val="left"/>
      <w:pPr>
        <w:ind w:left="6480" w:hanging="360"/>
      </w:pPr>
      <w:rPr>
        <w:rFonts w:ascii="Wingdings" w:hAnsi="Wingdings" w:hint="default"/>
      </w:rPr>
    </w:lvl>
  </w:abstractNum>
  <w:abstractNum w:abstractNumId="33">
    <w:nsid w:val="77BC3C0C"/>
    <w:multiLevelType w:val="hybridMultilevel"/>
    <w:tmpl w:val="04129E84"/>
    <w:lvl w:ilvl="0" w:tplc="FE025090">
      <w:start w:val="4"/>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C604028"/>
    <w:multiLevelType w:val="hybridMultilevel"/>
    <w:tmpl w:val="AC164B8A"/>
    <w:lvl w:ilvl="0" w:tplc="0F9E5DE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AC4993"/>
    <w:multiLevelType w:val="hybridMultilevel"/>
    <w:tmpl w:val="B6A6AA66"/>
    <w:lvl w:ilvl="0" w:tplc="B1AC9642">
      <w:start w:val="1"/>
      <w:numFmt w:val="bullet"/>
      <w:lvlText w:val=""/>
      <w:lvlJc w:val="left"/>
      <w:pPr>
        <w:ind w:left="720" w:hanging="360"/>
      </w:pPr>
      <w:rPr>
        <w:rFonts w:ascii="Symbol" w:hAnsi="Symbol" w:hint="default"/>
      </w:rPr>
    </w:lvl>
    <w:lvl w:ilvl="1" w:tplc="D98C807A">
      <w:start w:val="1"/>
      <w:numFmt w:val="bullet"/>
      <w:lvlText w:val="o"/>
      <w:lvlJc w:val="left"/>
      <w:pPr>
        <w:ind w:left="1440" w:hanging="360"/>
      </w:pPr>
      <w:rPr>
        <w:rFonts w:ascii="Courier New" w:hAnsi="Courier New" w:hint="default"/>
      </w:rPr>
    </w:lvl>
    <w:lvl w:ilvl="2" w:tplc="26028D62">
      <w:start w:val="1"/>
      <w:numFmt w:val="bullet"/>
      <w:lvlText w:val=""/>
      <w:lvlJc w:val="left"/>
      <w:pPr>
        <w:ind w:left="2160" w:hanging="360"/>
      </w:pPr>
      <w:rPr>
        <w:rFonts w:ascii="Wingdings" w:hAnsi="Wingdings" w:hint="default"/>
      </w:rPr>
    </w:lvl>
    <w:lvl w:ilvl="3" w:tplc="4F364A20">
      <w:start w:val="1"/>
      <w:numFmt w:val="bullet"/>
      <w:lvlText w:val=""/>
      <w:lvlJc w:val="left"/>
      <w:pPr>
        <w:ind w:left="2880" w:hanging="360"/>
      </w:pPr>
      <w:rPr>
        <w:rFonts w:ascii="Symbol" w:hAnsi="Symbol" w:hint="default"/>
      </w:rPr>
    </w:lvl>
    <w:lvl w:ilvl="4" w:tplc="30F2274A">
      <w:start w:val="1"/>
      <w:numFmt w:val="bullet"/>
      <w:lvlText w:val="o"/>
      <w:lvlJc w:val="left"/>
      <w:pPr>
        <w:ind w:left="3600" w:hanging="360"/>
      </w:pPr>
      <w:rPr>
        <w:rFonts w:ascii="Courier New" w:hAnsi="Courier New" w:hint="default"/>
      </w:rPr>
    </w:lvl>
    <w:lvl w:ilvl="5" w:tplc="C472CF06">
      <w:start w:val="1"/>
      <w:numFmt w:val="bullet"/>
      <w:lvlText w:val=""/>
      <w:lvlJc w:val="left"/>
      <w:pPr>
        <w:ind w:left="4320" w:hanging="360"/>
      </w:pPr>
      <w:rPr>
        <w:rFonts w:ascii="Wingdings" w:hAnsi="Wingdings" w:hint="default"/>
      </w:rPr>
    </w:lvl>
    <w:lvl w:ilvl="6" w:tplc="D626F296">
      <w:start w:val="1"/>
      <w:numFmt w:val="bullet"/>
      <w:lvlText w:val=""/>
      <w:lvlJc w:val="left"/>
      <w:pPr>
        <w:ind w:left="5040" w:hanging="360"/>
      </w:pPr>
      <w:rPr>
        <w:rFonts w:ascii="Symbol" w:hAnsi="Symbol" w:hint="default"/>
      </w:rPr>
    </w:lvl>
    <w:lvl w:ilvl="7" w:tplc="E9A8936E">
      <w:start w:val="1"/>
      <w:numFmt w:val="bullet"/>
      <w:lvlText w:val="o"/>
      <w:lvlJc w:val="left"/>
      <w:pPr>
        <w:ind w:left="5760" w:hanging="360"/>
      </w:pPr>
      <w:rPr>
        <w:rFonts w:ascii="Courier New" w:hAnsi="Courier New" w:hint="default"/>
      </w:rPr>
    </w:lvl>
    <w:lvl w:ilvl="8" w:tplc="5EA419FC">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2"/>
  </w:num>
  <w:num w:numId="4">
    <w:abstractNumId w:val="10"/>
  </w:num>
  <w:num w:numId="5">
    <w:abstractNumId w:val="1"/>
  </w:num>
  <w:num w:numId="6">
    <w:abstractNumId w:val="0"/>
  </w:num>
  <w:num w:numId="7">
    <w:abstractNumId w:val="23"/>
  </w:num>
  <w:num w:numId="8">
    <w:abstractNumId w:val="34"/>
  </w:num>
  <w:num w:numId="9">
    <w:abstractNumId w:val="26"/>
  </w:num>
  <w:num w:numId="10">
    <w:abstractNumId w:val="4"/>
  </w:num>
  <w:num w:numId="11">
    <w:abstractNumId w:val="33"/>
  </w:num>
  <w:num w:numId="12">
    <w:abstractNumId w:val="17"/>
  </w:num>
  <w:num w:numId="13">
    <w:abstractNumId w:val="25"/>
  </w:num>
  <w:num w:numId="14">
    <w:abstractNumId w:val="5"/>
  </w:num>
  <w:num w:numId="15">
    <w:abstractNumId w:val="24"/>
  </w:num>
  <w:num w:numId="16">
    <w:abstractNumId w:val="15"/>
  </w:num>
  <w:num w:numId="17">
    <w:abstractNumId w:val="6"/>
  </w:num>
  <w:num w:numId="18">
    <w:abstractNumId w:val="3"/>
  </w:num>
  <w:num w:numId="19">
    <w:abstractNumId w:val="31"/>
  </w:num>
  <w:num w:numId="20">
    <w:abstractNumId w:val="29"/>
  </w:num>
  <w:num w:numId="21">
    <w:abstractNumId w:val="35"/>
  </w:num>
  <w:num w:numId="22">
    <w:abstractNumId w:val="11"/>
  </w:num>
  <w:num w:numId="23">
    <w:abstractNumId w:val="28"/>
  </w:num>
  <w:num w:numId="24">
    <w:abstractNumId w:val="16"/>
  </w:num>
  <w:num w:numId="25">
    <w:abstractNumId w:val="9"/>
  </w:num>
  <w:num w:numId="26">
    <w:abstractNumId w:val="30"/>
  </w:num>
  <w:num w:numId="27">
    <w:abstractNumId w:val="32"/>
  </w:num>
  <w:num w:numId="28">
    <w:abstractNumId w:val="13"/>
  </w:num>
  <w:num w:numId="29">
    <w:abstractNumId w:val="22"/>
  </w:num>
  <w:num w:numId="30">
    <w:abstractNumId w:val="21"/>
  </w:num>
  <w:num w:numId="31">
    <w:abstractNumId w:val="18"/>
  </w:num>
  <w:num w:numId="32">
    <w:abstractNumId w:val="27"/>
  </w:num>
  <w:num w:numId="33">
    <w:abstractNumId w:val="20"/>
  </w:num>
  <w:num w:numId="34">
    <w:abstractNumId w:val="7"/>
  </w:num>
  <w:num w:numId="35">
    <w:abstractNumId w:val="8"/>
  </w:num>
  <w:num w:numId="36">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Lorimer">
    <w15:presenceInfo w15:providerId="Windows Live" w15:userId="58a3ebbc6daa3e8a"/>
  </w15:person>
  <w15:person w15:author="Jamie Birch">
    <w15:presenceInfo w15:providerId="Windows Live" w15:userId="4feefc7ba94cb6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revisionView w:markup="0" w:comments="0" w:insDel="0" w:formatting="0" w:inkAnnotations="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8E3"/>
    <w:rsid w:val="00026FC9"/>
    <w:rsid w:val="0002792C"/>
    <w:rsid w:val="00030ECE"/>
    <w:rsid w:val="00040BFC"/>
    <w:rsid w:val="00043606"/>
    <w:rsid w:val="00062F2D"/>
    <w:rsid w:val="00065531"/>
    <w:rsid w:val="000656C0"/>
    <w:rsid w:val="000660E0"/>
    <w:rsid w:val="00067BFC"/>
    <w:rsid w:val="000800E0"/>
    <w:rsid w:val="0009609B"/>
    <w:rsid w:val="000A541F"/>
    <w:rsid w:val="000A7F34"/>
    <w:rsid w:val="000B241F"/>
    <w:rsid w:val="000B59FE"/>
    <w:rsid w:val="000B7B2C"/>
    <w:rsid w:val="000C3A8D"/>
    <w:rsid w:val="000D1810"/>
    <w:rsid w:val="000D2B20"/>
    <w:rsid w:val="000E468A"/>
    <w:rsid w:val="000E5DFA"/>
    <w:rsid w:val="001059C9"/>
    <w:rsid w:val="00126BE0"/>
    <w:rsid w:val="001273E8"/>
    <w:rsid w:val="001369F0"/>
    <w:rsid w:val="001553D7"/>
    <w:rsid w:val="0016133A"/>
    <w:rsid w:val="00170724"/>
    <w:rsid w:val="0017250E"/>
    <w:rsid w:val="001726CB"/>
    <w:rsid w:val="0017758E"/>
    <w:rsid w:val="0018353B"/>
    <w:rsid w:val="00191BD7"/>
    <w:rsid w:val="001B3559"/>
    <w:rsid w:val="001C0EDE"/>
    <w:rsid w:val="001C7E8D"/>
    <w:rsid w:val="001D475C"/>
    <w:rsid w:val="001D6A8A"/>
    <w:rsid w:val="001D7025"/>
    <w:rsid w:val="001E4101"/>
    <w:rsid w:val="001F4429"/>
    <w:rsid w:val="00206A2B"/>
    <w:rsid w:val="0021657A"/>
    <w:rsid w:val="00222F00"/>
    <w:rsid w:val="002230BC"/>
    <w:rsid w:val="002247F9"/>
    <w:rsid w:val="00225A19"/>
    <w:rsid w:val="002338C6"/>
    <w:rsid w:val="00234FE6"/>
    <w:rsid w:val="002471CA"/>
    <w:rsid w:val="00262158"/>
    <w:rsid w:val="0026295F"/>
    <w:rsid w:val="002702EB"/>
    <w:rsid w:val="002760B4"/>
    <w:rsid w:val="00281C61"/>
    <w:rsid w:val="002838C2"/>
    <w:rsid w:val="002866C2"/>
    <w:rsid w:val="002871E7"/>
    <w:rsid w:val="002911B1"/>
    <w:rsid w:val="002A3BB5"/>
    <w:rsid w:val="002A3EED"/>
    <w:rsid w:val="002B3F18"/>
    <w:rsid w:val="002B543C"/>
    <w:rsid w:val="002C2BB6"/>
    <w:rsid w:val="002E50DA"/>
    <w:rsid w:val="002F0D62"/>
    <w:rsid w:val="002F7C4A"/>
    <w:rsid w:val="00302EC0"/>
    <w:rsid w:val="00305896"/>
    <w:rsid w:val="0031305E"/>
    <w:rsid w:val="003203D1"/>
    <w:rsid w:val="00321FF6"/>
    <w:rsid w:val="00333C00"/>
    <w:rsid w:val="003344AD"/>
    <w:rsid w:val="00334704"/>
    <w:rsid w:val="00344C99"/>
    <w:rsid w:val="00345B4F"/>
    <w:rsid w:val="00350D1A"/>
    <w:rsid w:val="00352E46"/>
    <w:rsid w:val="003547AB"/>
    <w:rsid w:val="00355168"/>
    <w:rsid w:val="00372B65"/>
    <w:rsid w:val="003778C5"/>
    <w:rsid w:val="003A57E3"/>
    <w:rsid w:val="003B69C2"/>
    <w:rsid w:val="003C1CE9"/>
    <w:rsid w:val="003D2437"/>
    <w:rsid w:val="003D330B"/>
    <w:rsid w:val="003D3E21"/>
    <w:rsid w:val="003E7C49"/>
    <w:rsid w:val="003F054B"/>
    <w:rsid w:val="003F1804"/>
    <w:rsid w:val="004024EC"/>
    <w:rsid w:val="004026C1"/>
    <w:rsid w:val="004029D8"/>
    <w:rsid w:val="00404C2C"/>
    <w:rsid w:val="00417C91"/>
    <w:rsid w:val="00424D47"/>
    <w:rsid w:val="004360C1"/>
    <w:rsid w:val="00436A9C"/>
    <w:rsid w:val="00452F7C"/>
    <w:rsid w:val="00457AA1"/>
    <w:rsid w:val="0046097F"/>
    <w:rsid w:val="00460E63"/>
    <w:rsid w:val="00462078"/>
    <w:rsid w:val="00475BB3"/>
    <w:rsid w:val="004927A4"/>
    <w:rsid w:val="00495C9C"/>
    <w:rsid w:val="004B5F5F"/>
    <w:rsid w:val="004C6518"/>
    <w:rsid w:val="004D53F0"/>
    <w:rsid w:val="004E02C6"/>
    <w:rsid w:val="004E1E6E"/>
    <w:rsid w:val="004E3238"/>
    <w:rsid w:val="004E611C"/>
    <w:rsid w:val="004F372E"/>
    <w:rsid w:val="0050069E"/>
    <w:rsid w:val="00507D1A"/>
    <w:rsid w:val="00512FD4"/>
    <w:rsid w:val="00516646"/>
    <w:rsid w:val="005176E7"/>
    <w:rsid w:val="005247ED"/>
    <w:rsid w:val="00530FF6"/>
    <w:rsid w:val="00537B8D"/>
    <w:rsid w:val="005423B6"/>
    <w:rsid w:val="00545BEC"/>
    <w:rsid w:val="005473A1"/>
    <w:rsid w:val="005538CE"/>
    <w:rsid w:val="00564C61"/>
    <w:rsid w:val="005727AB"/>
    <w:rsid w:val="005804F6"/>
    <w:rsid w:val="005805DC"/>
    <w:rsid w:val="00582223"/>
    <w:rsid w:val="00586740"/>
    <w:rsid w:val="00590B22"/>
    <w:rsid w:val="005A0E4C"/>
    <w:rsid w:val="005C2FE3"/>
    <w:rsid w:val="005C52C5"/>
    <w:rsid w:val="005C6376"/>
    <w:rsid w:val="005C7477"/>
    <w:rsid w:val="005D2094"/>
    <w:rsid w:val="005D2C1C"/>
    <w:rsid w:val="005D4902"/>
    <w:rsid w:val="005E083D"/>
    <w:rsid w:val="005E424D"/>
    <w:rsid w:val="005E7408"/>
    <w:rsid w:val="00600975"/>
    <w:rsid w:val="00621FF2"/>
    <w:rsid w:val="00625620"/>
    <w:rsid w:val="0064274B"/>
    <w:rsid w:val="006433DC"/>
    <w:rsid w:val="0064628C"/>
    <w:rsid w:val="00647D15"/>
    <w:rsid w:val="00651CA9"/>
    <w:rsid w:val="00655B9F"/>
    <w:rsid w:val="00656DB7"/>
    <w:rsid w:val="00667B00"/>
    <w:rsid w:val="006770D7"/>
    <w:rsid w:val="00681731"/>
    <w:rsid w:val="0069403F"/>
    <w:rsid w:val="00694DB1"/>
    <w:rsid w:val="00695D38"/>
    <w:rsid w:val="0069788E"/>
    <w:rsid w:val="006A78E7"/>
    <w:rsid w:val="006C2CC6"/>
    <w:rsid w:val="006C6A01"/>
    <w:rsid w:val="006E1610"/>
    <w:rsid w:val="006E7F6F"/>
    <w:rsid w:val="006F0B1F"/>
    <w:rsid w:val="006F343E"/>
    <w:rsid w:val="00706DF4"/>
    <w:rsid w:val="00716F02"/>
    <w:rsid w:val="007179CA"/>
    <w:rsid w:val="0072202A"/>
    <w:rsid w:val="00725068"/>
    <w:rsid w:val="00727BFF"/>
    <w:rsid w:val="007320AC"/>
    <w:rsid w:val="00736F9D"/>
    <w:rsid w:val="00754282"/>
    <w:rsid w:val="007943B7"/>
    <w:rsid w:val="007948A5"/>
    <w:rsid w:val="00795E82"/>
    <w:rsid w:val="007B1431"/>
    <w:rsid w:val="007B3D83"/>
    <w:rsid w:val="007B6124"/>
    <w:rsid w:val="007B6A16"/>
    <w:rsid w:val="007D1C56"/>
    <w:rsid w:val="007D44A8"/>
    <w:rsid w:val="007E7B1C"/>
    <w:rsid w:val="007F22C5"/>
    <w:rsid w:val="00802566"/>
    <w:rsid w:val="0080467B"/>
    <w:rsid w:val="008048C6"/>
    <w:rsid w:val="00816951"/>
    <w:rsid w:val="0082551A"/>
    <w:rsid w:val="00832C13"/>
    <w:rsid w:val="00834C50"/>
    <w:rsid w:val="00845F2B"/>
    <w:rsid w:val="008620F9"/>
    <w:rsid w:val="00865FC2"/>
    <w:rsid w:val="00866865"/>
    <w:rsid w:val="00875ADD"/>
    <w:rsid w:val="0088193C"/>
    <w:rsid w:val="00891460"/>
    <w:rsid w:val="008921D0"/>
    <w:rsid w:val="00892E48"/>
    <w:rsid w:val="00893DA1"/>
    <w:rsid w:val="00895B18"/>
    <w:rsid w:val="00897092"/>
    <w:rsid w:val="00897C55"/>
    <w:rsid w:val="008B4938"/>
    <w:rsid w:val="008C2288"/>
    <w:rsid w:val="008C2D1A"/>
    <w:rsid w:val="008C6ABB"/>
    <w:rsid w:val="008C7594"/>
    <w:rsid w:val="008D2EB5"/>
    <w:rsid w:val="008D3B1E"/>
    <w:rsid w:val="008F3CF3"/>
    <w:rsid w:val="008F60A4"/>
    <w:rsid w:val="009274EE"/>
    <w:rsid w:val="0093174D"/>
    <w:rsid w:val="00970F42"/>
    <w:rsid w:val="00973FF4"/>
    <w:rsid w:val="00980A2C"/>
    <w:rsid w:val="00981C42"/>
    <w:rsid w:val="009820FA"/>
    <w:rsid w:val="009856A1"/>
    <w:rsid w:val="009B2AA7"/>
    <w:rsid w:val="009B58D2"/>
    <w:rsid w:val="009D3579"/>
    <w:rsid w:val="009D5666"/>
    <w:rsid w:val="009E2D1B"/>
    <w:rsid w:val="009F0B2E"/>
    <w:rsid w:val="009F1A15"/>
    <w:rsid w:val="009F2A2F"/>
    <w:rsid w:val="009F30E8"/>
    <w:rsid w:val="00A033DF"/>
    <w:rsid w:val="00A03972"/>
    <w:rsid w:val="00A14C8B"/>
    <w:rsid w:val="00A217D0"/>
    <w:rsid w:val="00A2727D"/>
    <w:rsid w:val="00A419E7"/>
    <w:rsid w:val="00A432EB"/>
    <w:rsid w:val="00A44393"/>
    <w:rsid w:val="00A450DD"/>
    <w:rsid w:val="00A502D5"/>
    <w:rsid w:val="00A64169"/>
    <w:rsid w:val="00A701E2"/>
    <w:rsid w:val="00A708BF"/>
    <w:rsid w:val="00A724D3"/>
    <w:rsid w:val="00A76380"/>
    <w:rsid w:val="00AD0440"/>
    <w:rsid w:val="00AD3C56"/>
    <w:rsid w:val="00AE1BAD"/>
    <w:rsid w:val="00B0058F"/>
    <w:rsid w:val="00B075ED"/>
    <w:rsid w:val="00B10350"/>
    <w:rsid w:val="00B255FE"/>
    <w:rsid w:val="00B3372D"/>
    <w:rsid w:val="00B37DB7"/>
    <w:rsid w:val="00B5540E"/>
    <w:rsid w:val="00B56F68"/>
    <w:rsid w:val="00B575B2"/>
    <w:rsid w:val="00B57814"/>
    <w:rsid w:val="00B741BD"/>
    <w:rsid w:val="00B82ADA"/>
    <w:rsid w:val="00B93F3B"/>
    <w:rsid w:val="00B94C4B"/>
    <w:rsid w:val="00BA2FF9"/>
    <w:rsid w:val="00BA53B3"/>
    <w:rsid w:val="00BA7E2E"/>
    <w:rsid w:val="00BB2F17"/>
    <w:rsid w:val="00BB5B50"/>
    <w:rsid w:val="00BC1CD4"/>
    <w:rsid w:val="00BC1DFA"/>
    <w:rsid w:val="00BC448B"/>
    <w:rsid w:val="00BE01AC"/>
    <w:rsid w:val="00BF0077"/>
    <w:rsid w:val="00BF03CF"/>
    <w:rsid w:val="00BF4C51"/>
    <w:rsid w:val="00C02081"/>
    <w:rsid w:val="00C04A64"/>
    <w:rsid w:val="00C067DE"/>
    <w:rsid w:val="00C224CF"/>
    <w:rsid w:val="00C25DF2"/>
    <w:rsid w:val="00C43708"/>
    <w:rsid w:val="00C478D5"/>
    <w:rsid w:val="00C5560A"/>
    <w:rsid w:val="00C57552"/>
    <w:rsid w:val="00C606E0"/>
    <w:rsid w:val="00C638E3"/>
    <w:rsid w:val="00C713EA"/>
    <w:rsid w:val="00C72512"/>
    <w:rsid w:val="00C90050"/>
    <w:rsid w:val="00C95CAE"/>
    <w:rsid w:val="00CA0F70"/>
    <w:rsid w:val="00CA6503"/>
    <w:rsid w:val="00CB171A"/>
    <w:rsid w:val="00CB71FA"/>
    <w:rsid w:val="00CC1EBA"/>
    <w:rsid w:val="00CC3BD4"/>
    <w:rsid w:val="00CD1700"/>
    <w:rsid w:val="00D05F9D"/>
    <w:rsid w:val="00D06410"/>
    <w:rsid w:val="00D121F0"/>
    <w:rsid w:val="00D4007C"/>
    <w:rsid w:val="00D44D74"/>
    <w:rsid w:val="00D46CF1"/>
    <w:rsid w:val="00D6142D"/>
    <w:rsid w:val="00D66548"/>
    <w:rsid w:val="00D732B9"/>
    <w:rsid w:val="00D753C1"/>
    <w:rsid w:val="00D92684"/>
    <w:rsid w:val="00DA5124"/>
    <w:rsid w:val="00DB1EBA"/>
    <w:rsid w:val="00DB2767"/>
    <w:rsid w:val="00DB2BAF"/>
    <w:rsid w:val="00DB6388"/>
    <w:rsid w:val="00DC094A"/>
    <w:rsid w:val="00DC1EF2"/>
    <w:rsid w:val="00DC3043"/>
    <w:rsid w:val="00DD0368"/>
    <w:rsid w:val="00DE24A4"/>
    <w:rsid w:val="00E0159A"/>
    <w:rsid w:val="00E036B4"/>
    <w:rsid w:val="00E075C3"/>
    <w:rsid w:val="00E11297"/>
    <w:rsid w:val="00E3781B"/>
    <w:rsid w:val="00E4000E"/>
    <w:rsid w:val="00E632AB"/>
    <w:rsid w:val="00E65EDE"/>
    <w:rsid w:val="00E92DD1"/>
    <w:rsid w:val="00EA03EE"/>
    <w:rsid w:val="00EA1788"/>
    <w:rsid w:val="00EA21AA"/>
    <w:rsid w:val="00EA3F1F"/>
    <w:rsid w:val="00EB19AC"/>
    <w:rsid w:val="00EB292D"/>
    <w:rsid w:val="00EB2EF5"/>
    <w:rsid w:val="00EB525E"/>
    <w:rsid w:val="00EC5131"/>
    <w:rsid w:val="00EC6A97"/>
    <w:rsid w:val="00EC775B"/>
    <w:rsid w:val="00EC7DEB"/>
    <w:rsid w:val="00EE3E91"/>
    <w:rsid w:val="00EE408F"/>
    <w:rsid w:val="00EF5E06"/>
    <w:rsid w:val="00F040E1"/>
    <w:rsid w:val="00F05309"/>
    <w:rsid w:val="00F12900"/>
    <w:rsid w:val="00F1747B"/>
    <w:rsid w:val="00F20FEA"/>
    <w:rsid w:val="00F3533D"/>
    <w:rsid w:val="00F503F8"/>
    <w:rsid w:val="00F608A8"/>
    <w:rsid w:val="00F740F2"/>
    <w:rsid w:val="00F85BE8"/>
    <w:rsid w:val="00F944CB"/>
    <w:rsid w:val="00FA2B0A"/>
    <w:rsid w:val="00FA6284"/>
    <w:rsid w:val="00FA7DA1"/>
    <w:rsid w:val="00FC02B8"/>
    <w:rsid w:val="00FD12B8"/>
    <w:rsid w:val="00FF28A9"/>
    <w:rsid w:val="01061C3F"/>
    <w:rsid w:val="01518016"/>
    <w:rsid w:val="0315409B"/>
    <w:rsid w:val="04567E80"/>
    <w:rsid w:val="05460002"/>
    <w:rsid w:val="061FBB1F"/>
    <w:rsid w:val="0799C9F0"/>
    <w:rsid w:val="094B4076"/>
    <w:rsid w:val="097E8DD2"/>
    <w:rsid w:val="09B4943E"/>
    <w:rsid w:val="0A320627"/>
    <w:rsid w:val="0A48CD0A"/>
    <w:rsid w:val="0A68DA40"/>
    <w:rsid w:val="0B574AF6"/>
    <w:rsid w:val="0BD13E00"/>
    <w:rsid w:val="0C563DC5"/>
    <w:rsid w:val="0C6BD952"/>
    <w:rsid w:val="0C9D9317"/>
    <w:rsid w:val="0CD56EA0"/>
    <w:rsid w:val="0CF6DC5E"/>
    <w:rsid w:val="0D1929A9"/>
    <w:rsid w:val="10DC4A21"/>
    <w:rsid w:val="1197FB61"/>
    <w:rsid w:val="11A3A692"/>
    <w:rsid w:val="11B9C467"/>
    <w:rsid w:val="124973C1"/>
    <w:rsid w:val="12DC6A89"/>
    <w:rsid w:val="13DCA2F6"/>
    <w:rsid w:val="149AF5FA"/>
    <w:rsid w:val="163AC26A"/>
    <w:rsid w:val="1692C530"/>
    <w:rsid w:val="177781F8"/>
    <w:rsid w:val="182CCF29"/>
    <w:rsid w:val="18788F46"/>
    <w:rsid w:val="18995434"/>
    <w:rsid w:val="18B04258"/>
    <w:rsid w:val="194976E9"/>
    <w:rsid w:val="19C3F194"/>
    <w:rsid w:val="1A7E0585"/>
    <w:rsid w:val="1CBC9F8B"/>
    <w:rsid w:val="1E35AAC7"/>
    <w:rsid w:val="1E3E63FC"/>
    <w:rsid w:val="1E86BD21"/>
    <w:rsid w:val="217E9C08"/>
    <w:rsid w:val="25255FFF"/>
    <w:rsid w:val="25F08194"/>
    <w:rsid w:val="26463627"/>
    <w:rsid w:val="266806E4"/>
    <w:rsid w:val="26CC3389"/>
    <w:rsid w:val="27FFE9AA"/>
    <w:rsid w:val="284CB07E"/>
    <w:rsid w:val="28F679BC"/>
    <w:rsid w:val="291AC06A"/>
    <w:rsid w:val="2B56E47F"/>
    <w:rsid w:val="2B69BFE6"/>
    <w:rsid w:val="2BA48034"/>
    <w:rsid w:val="2C16914B"/>
    <w:rsid w:val="2C2A9F39"/>
    <w:rsid w:val="2C7EE0FB"/>
    <w:rsid w:val="2DBAE5AF"/>
    <w:rsid w:val="2FF9360F"/>
    <w:rsid w:val="31C1A8A7"/>
    <w:rsid w:val="32A7A66D"/>
    <w:rsid w:val="32FA077F"/>
    <w:rsid w:val="33046E0D"/>
    <w:rsid w:val="33763030"/>
    <w:rsid w:val="33A0D209"/>
    <w:rsid w:val="33F23D36"/>
    <w:rsid w:val="34432757"/>
    <w:rsid w:val="348390B7"/>
    <w:rsid w:val="361A4AE1"/>
    <w:rsid w:val="36A2632A"/>
    <w:rsid w:val="370DB5AB"/>
    <w:rsid w:val="37521522"/>
    <w:rsid w:val="392CA441"/>
    <w:rsid w:val="3976BCFD"/>
    <w:rsid w:val="39BBB525"/>
    <w:rsid w:val="3A2A4165"/>
    <w:rsid w:val="3ADE00F7"/>
    <w:rsid w:val="3B522494"/>
    <w:rsid w:val="3B5C96C0"/>
    <w:rsid w:val="3C13E6C7"/>
    <w:rsid w:val="3C83B029"/>
    <w:rsid w:val="3D1AE862"/>
    <w:rsid w:val="3D2CC549"/>
    <w:rsid w:val="3D7FE9A6"/>
    <w:rsid w:val="3F9747A6"/>
    <w:rsid w:val="40D807D8"/>
    <w:rsid w:val="40E1AB9E"/>
    <w:rsid w:val="4136A359"/>
    <w:rsid w:val="4160DFD2"/>
    <w:rsid w:val="41DE20C5"/>
    <w:rsid w:val="446FE52E"/>
    <w:rsid w:val="45121196"/>
    <w:rsid w:val="4559C233"/>
    <w:rsid w:val="4560B4FD"/>
    <w:rsid w:val="4666C0F4"/>
    <w:rsid w:val="47103345"/>
    <w:rsid w:val="48C94B33"/>
    <w:rsid w:val="493A9284"/>
    <w:rsid w:val="493B02BE"/>
    <w:rsid w:val="496DAC8C"/>
    <w:rsid w:val="497F24CC"/>
    <w:rsid w:val="4A764C56"/>
    <w:rsid w:val="4BF72D6F"/>
    <w:rsid w:val="4CDA9A1C"/>
    <w:rsid w:val="4D5D1BC1"/>
    <w:rsid w:val="4E288C47"/>
    <w:rsid w:val="4E31C20A"/>
    <w:rsid w:val="4EC1468C"/>
    <w:rsid w:val="4EF94297"/>
    <w:rsid w:val="4FC723D2"/>
    <w:rsid w:val="5031A26A"/>
    <w:rsid w:val="50FB8E0E"/>
    <w:rsid w:val="52A138A0"/>
    <w:rsid w:val="52D8C989"/>
    <w:rsid w:val="54B86BFE"/>
    <w:rsid w:val="5530D787"/>
    <w:rsid w:val="566AA2B8"/>
    <w:rsid w:val="571599EB"/>
    <w:rsid w:val="5767768E"/>
    <w:rsid w:val="5785F02D"/>
    <w:rsid w:val="58045A18"/>
    <w:rsid w:val="582E9513"/>
    <w:rsid w:val="5931880E"/>
    <w:rsid w:val="59ADB142"/>
    <w:rsid w:val="59E3D5D2"/>
    <w:rsid w:val="5AF60749"/>
    <w:rsid w:val="5BC6628F"/>
    <w:rsid w:val="5BE3B431"/>
    <w:rsid w:val="5C010A73"/>
    <w:rsid w:val="5C012B36"/>
    <w:rsid w:val="5E2703BD"/>
    <w:rsid w:val="5E7194EA"/>
    <w:rsid w:val="5EBF5026"/>
    <w:rsid w:val="5F57C1E7"/>
    <w:rsid w:val="60266850"/>
    <w:rsid w:val="610B65DD"/>
    <w:rsid w:val="6198DD2F"/>
    <w:rsid w:val="6285C4E9"/>
    <w:rsid w:val="630111B8"/>
    <w:rsid w:val="63632203"/>
    <w:rsid w:val="6398C129"/>
    <w:rsid w:val="649F3720"/>
    <w:rsid w:val="655840C0"/>
    <w:rsid w:val="65F3A6DE"/>
    <w:rsid w:val="65F3C384"/>
    <w:rsid w:val="66A0D335"/>
    <w:rsid w:val="66BD47A0"/>
    <w:rsid w:val="66E2FD88"/>
    <w:rsid w:val="6755A336"/>
    <w:rsid w:val="679FB157"/>
    <w:rsid w:val="68DFCF84"/>
    <w:rsid w:val="6A3BBDCA"/>
    <w:rsid w:val="6B0F6DEC"/>
    <w:rsid w:val="6B715A93"/>
    <w:rsid w:val="6BC0A685"/>
    <w:rsid w:val="6C178254"/>
    <w:rsid w:val="6C910941"/>
    <w:rsid w:val="6CB21391"/>
    <w:rsid w:val="6D688BD6"/>
    <w:rsid w:val="6D717BF6"/>
    <w:rsid w:val="6ED4132A"/>
    <w:rsid w:val="6F90FD6F"/>
    <w:rsid w:val="719108A7"/>
    <w:rsid w:val="74E8037C"/>
    <w:rsid w:val="767D60E2"/>
    <w:rsid w:val="768CCBB4"/>
    <w:rsid w:val="769BFF20"/>
    <w:rsid w:val="778C5583"/>
    <w:rsid w:val="78457E83"/>
    <w:rsid w:val="7978F321"/>
    <w:rsid w:val="7AD93524"/>
    <w:rsid w:val="7AE88255"/>
    <w:rsid w:val="7B2A6048"/>
    <w:rsid w:val="7C88E63D"/>
    <w:rsid w:val="7D3C6D06"/>
    <w:rsid w:val="7D577F2D"/>
    <w:rsid w:val="7D8B3E26"/>
    <w:rsid w:val="7DFEA056"/>
    <w:rsid w:val="7E63539E"/>
    <w:rsid w:val="7F105F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3D9A512"/>
  <w15:chartTrackingRefBased/>
  <w15:docId w15:val="{0356A9EA-7193-43F1-A5CC-E2DF62C9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62F2D"/>
    <w:pPr>
      <w:keepNext/>
      <w:keepLines/>
      <w:spacing w:before="480" w:after="0" w:line="276" w:lineRule="auto"/>
      <w:outlineLvl w:val="0"/>
    </w:pPr>
    <w:rPr>
      <w:rFonts w:asciiTheme="majorHAnsi" w:eastAsiaTheme="majorEastAsia" w:hAnsiTheme="majorHAnsi" w:cstheme="majorBidi"/>
      <w:b/>
      <w:bCs/>
      <w:color w:val="CD8C06" w:themeColor="accent1" w:themeShade="BF"/>
      <w:sz w:val="28"/>
      <w:szCs w:val="28"/>
    </w:rPr>
  </w:style>
  <w:style w:type="paragraph" w:styleId="Heading2">
    <w:name w:val="heading 2"/>
    <w:basedOn w:val="Normal"/>
    <w:next w:val="Normal"/>
    <w:link w:val="Heading2Char"/>
    <w:uiPriority w:val="9"/>
    <w:unhideWhenUsed/>
    <w:qFormat/>
    <w:rsid w:val="00062F2D"/>
    <w:pPr>
      <w:keepNext/>
      <w:keepLines/>
      <w:spacing w:before="200" w:after="0" w:line="276" w:lineRule="auto"/>
      <w:outlineLvl w:val="1"/>
    </w:pPr>
    <w:rPr>
      <w:rFonts w:asciiTheme="majorHAnsi" w:eastAsiaTheme="majorEastAsia" w:hAnsiTheme="majorHAnsi" w:cstheme="majorBidi"/>
      <w:b/>
      <w:bCs/>
      <w:color w:val="F8B323" w:themeColor="accent1"/>
      <w:sz w:val="26"/>
      <w:szCs w:val="26"/>
    </w:rPr>
  </w:style>
  <w:style w:type="paragraph" w:styleId="Heading6">
    <w:name w:val="heading 6"/>
    <w:basedOn w:val="Normal"/>
    <w:next w:val="Normal"/>
    <w:link w:val="Heading6Char"/>
    <w:uiPriority w:val="9"/>
    <w:semiHidden/>
    <w:unhideWhenUsed/>
    <w:qFormat/>
    <w:rsid w:val="009B2AA7"/>
    <w:pPr>
      <w:keepNext/>
      <w:keepLines/>
      <w:spacing w:before="40" w:after="0"/>
      <w:outlineLvl w:val="5"/>
    </w:pPr>
    <w:rPr>
      <w:rFonts w:asciiTheme="majorHAnsi" w:eastAsiaTheme="majorEastAsia" w:hAnsiTheme="majorHAnsi" w:cstheme="majorBidi"/>
      <w:color w:val="885D04"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8C6"/>
  </w:style>
  <w:style w:type="paragraph" w:styleId="Footer">
    <w:name w:val="footer"/>
    <w:basedOn w:val="Normal"/>
    <w:link w:val="FooterChar"/>
    <w:uiPriority w:val="99"/>
    <w:unhideWhenUsed/>
    <w:rsid w:val="00804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8C6"/>
  </w:style>
  <w:style w:type="paragraph" w:styleId="ListParagraph">
    <w:name w:val="List Paragraph"/>
    <w:basedOn w:val="Normal"/>
    <w:uiPriority w:val="34"/>
    <w:qFormat/>
    <w:rsid w:val="00F740F2"/>
    <w:pPr>
      <w:spacing w:after="200" w:line="276" w:lineRule="auto"/>
      <w:ind w:left="720"/>
      <w:contextualSpacing/>
    </w:pPr>
  </w:style>
  <w:style w:type="character" w:customStyle="1" w:styleId="Heading1Char">
    <w:name w:val="Heading 1 Char"/>
    <w:basedOn w:val="DefaultParagraphFont"/>
    <w:link w:val="Heading1"/>
    <w:uiPriority w:val="9"/>
    <w:rsid w:val="00062F2D"/>
    <w:rPr>
      <w:rFonts w:asciiTheme="majorHAnsi" w:eastAsiaTheme="majorEastAsia" w:hAnsiTheme="majorHAnsi" w:cstheme="majorBidi"/>
      <w:b/>
      <w:bCs/>
      <w:color w:val="CD8C06" w:themeColor="accent1" w:themeShade="BF"/>
      <w:sz w:val="28"/>
      <w:szCs w:val="28"/>
    </w:rPr>
  </w:style>
  <w:style w:type="character" w:customStyle="1" w:styleId="Heading2Char">
    <w:name w:val="Heading 2 Char"/>
    <w:basedOn w:val="DefaultParagraphFont"/>
    <w:link w:val="Heading2"/>
    <w:uiPriority w:val="9"/>
    <w:rsid w:val="00062F2D"/>
    <w:rPr>
      <w:rFonts w:asciiTheme="majorHAnsi" w:eastAsiaTheme="majorEastAsia" w:hAnsiTheme="majorHAnsi" w:cstheme="majorBidi"/>
      <w:b/>
      <w:bCs/>
      <w:color w:val="F8B323" w:themeColor="accent1"/>
      <w:sz w:val="26"/>
      <w:szCs w:val="26"/>
    </w:rPr>
  </w:style>
  <w:style w:type="paragraph" w:styleId="Title">
    <w:name w:val="Title"/>
    <w:basedOn w:val="Normal"/>
    <w:next w:val="Normal"/>
    <w:link w:val="TitleChar"/>
    <w:uiPriority w:val="10"/>
    <w:qFormat/>
    <w:rsid w:val="00062F2D"/>
    <w:pPr>
      <w:pBdr>
        <w:bottom w:val="single" w:sz="8" w:space="4" w:color="F8B323" w:themeColor="accent1"/>
      </w:pBdr>
      <w:spacing w:after="300" w:line="240" w:lineRule="auto"/>
      <w:contextualSpacing/>
    </w:pPr>
    <w:rPr>
      <w:rFonts w:asciiTheme="majorHAnsi" w:eastAsiaTheme="majorEastAsia" w:hAnsiTheme="majorHAnsi" w:cstheme="majorBidi"/>
      <w:color w:val="1F1300" w:themeColor="text2" w:themeShade="BF"/>
      <w:spacing w:val="5"/>
      <w:kern w:val="28"/>
      <w:sz w:val="52"/>
      <w:szCs w:val="52"/>
    </w:rPr>
  </w:style>
  <w:style w:type="character" w:customStyle="1" w:styleId="TitleChar">
    <w:name w:val="Title Char"/>
    <w:basedOn w:val="DefaultParagraphFont"/>
    <w:link w:val="Title"/>
    <w:uiPriority w:val="10"/>
    <w:rsid w:val="00062F2D"/>
    <w:rPr>
      <w:rFonts w:asciiTheme="majorHAnsi" w:eastAsiaTheme="majorEastAsia" w:hAnsiTheme="majorHAnsi" w:cstheme="majorBidi"/>
      <w:color w:val="1F1300" w:themeColor="text2" w:themeShade="BF"/>
      <w:spacing w:val="5"/>
      <w:kern w:val="28"/>
      <w:sz w:val="52"/>
      <w:szCs w:val="52"/>
    </w:rPr>
  </w:style>
  <w:style w:type="table" w:styleId="LightGrid-Accent1">
    <w:name w:val="Light Grid Accent 1"/>
    <w:basedOn w:val="TableNormal"/>
    <w:uiPriority w:val="62"/>
    <w:rsid w:val="00062F2D"/>
    <w:pPr>
      <w:spacing w:after="0" w:line="240" w:lineRule="auto"/>
    </w:pPr>
    <w:tblPr>
      <w:tblStyleRowBandSize w:val="1"/>
      <w:tblStyleColBandSize w:val="1"/>
      <w:tblInd w:w="0" w:type="dxa"/>
      <w:tblBorders>
        <w:top w:val="single" w:sz="8" w:space="0" w:color="F8B323" w:themeColor="accent1"/>
        <w:left w:val="single" w:sz="8" w:space="0" w:color="F8B323" w:themeColor="accent1"/>
        <w:bottom w:val="single" w:sz="8" w:space="0" w:color="F8B323" w:themeColor="accent1"/>
        <w:right w:val="single" w:sz="8" w:space="0" w:color="F8B323" w:themeColor="accent1"/>
        <w:insideH w:val="single" w:sz="8" w:space="0" w:color="F8B323" w:themeColor="accent1"/>
        <w:insideV w:val="single" w:sz="8" w:space="0" w:color="F8B323"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8B323" w:themeColor="accent1"/>
          <w:left w:val="single" w:sz="8" w:space="0" w:color="F8B323" w:themeColor="accent1"/>
          <w:bottom w:val="single" w:sz="18" w:space="0" w:color="F8B323" w:themeColor="accent1"/>
          <w:right w:val="single" w:sz="8" w:space="0" w:color="F8B323" w:themeColor="accent1"/>
          <w:insideH w:val="nil"/>
          <w:insideV w:val="single" w:sz="8" w:space="0" w:color="F8B32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8B323" w:themeColor="accent1"/>
          <w:left w:val="single" w:sz="8" w:space="0" w:color="F8B323" w:themeColor="accent1"/>
          <w:bottom w:val="single" w:sz="8" w:space="0" w:color="F8B323" w:themeColor="accent1"/>
          <w:right w:val="single" w:sz="8" w:space="0" w:color="F8B323" w:themeColor="accent1"/>
          <w:insideH w:val="nil"/>
          <w:insideV w:val="single" w:sz="8" w:space="0" w:color="F8B32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8B323" w:themeColor="accent1"/>
          <w:left w:val="single" w:sz="8" w:space="0" w:color="F8B323" w:themeColor="accent1"/>
          <w:bottom w:val="single" w:sz="8" w:space="0" w:color="F8B323" w:themeColor="accent1"/>
          <w:right w:val="single" w:sz="8" w:space="0" w:color="F8B323" w:themeColor="accent1"/>
        </w:tcBorders>
      </w:tcPr>
    </w:tblStylePr>
    <w:tblStylePr w:type="band1Vert">
      <w:tblPr/>
      <w:tcPr>
        <w:tcBorders>
          <w:top w:val="single" w:sz="8" w:space="0" w:color="F8B323" w:themeColor="accent1"/>
          <w:left w:val="single" w:sz="8" w:space="0" w:color="F8B323" w:themeColor="accent1"/>
          <w:bottom w:val="single" w:sz="8" w:space="0" w:color="F8B323" w:themeColor="accent1"/>
          <w:right w:val="single" w:sz="8" w:space="0" w:color="F8B323" w:themeColor="accent1"/>
        </w:tcBorders>
        <w:shd w:val="clear" w:color="auto" w:fill="FDECC8" w:themeFill="accent1" w:themeFillTint="3F"/>
      </w:tcPr>
    </w:tblStylePr>
    <w:tblStylePr w:type="band1Horz">
      <w:tblPr/>
      <w:tcPr>
        <w:tcBorders>
          <w:top w:val="single" w:sz="8" w:space="0" w:color="F8B323" w:themeColor="accent1"/>
          <w:left w:val="single" w:sz="8" w:space="0" w:color="F8B323" w:themeColor="accent1"/>
          <w:bottom w:val="single" w:sz="8" w:space="0" w:color="F8B323" w:themeColor="accent1"/>
          <w:right w:val="single" w:sz="8" w:space="0" w:color="F8B323" w:themeColor="accent1"/>
          <w:insideV w:val="single" w:sz="8" w:space="0" w:color="F8B323" w:themeColor="accent1"/>
        </w:tcBorders>
        <w:shd w:val="clear" w:color="auto" w:fill="FDECC8" w:themeFill="accent1" w:themeFillTint="3F"/>
      </w:tcPr>
    </w:tblStylePr>
    <w:tblStylePr w:type="band2Horz">
      <w:tblPr/>
      <w:tcPr>
        <w:tcBorders>
          <w:top w:val="single" w:sz="8" w:space="0" w:color="F8B323" w:themeColor="accent1"/>
          <w:left w:val="single" w:sz="8" w:space="0" w:color="F8B323" w:themeColor="accent1"/>
          <w:bottom w:val="single" w:sz="8" w:space="0" w:color="F8B323" w:themeColor="accent1"/>
          <w:right w:val="single" w:sz="8" w:space="0" w:color="F8B323" w:themeColor="accent1"/>
          <w:insideV w:val="single" w:sz="8" w:space="0" w:color="F8B323" w:themeColor="accent1"/>
        </w:tcBorders>
      </w:tcPr>
    </w:tblStylePr>
  </w:style>
  <w:style w:type="paragraph" w:styleId="FootnoteText">
    <w:name w:val="footnote text"/>
    <w:basedOn w:val="Normal"/>
    <w:link w:val="FootnoteTextChar"/>
    <w:uiPriority w:val="99"/>
    <w:unhideWhenUsed/>
    <w:rsid w:val="002911B1"/>
    <w:pPr>
      <w:spacing w:after="0" w:line="240" w:lineRule="auto"/>
    </w:pPr>
    <w:rPr>
      <w:sz w:val="20"/>
      <w:szCs w:val="20"/>
    </w:rPr>
  </w:style>
  <w:style w:type="character" w:customStyle="1" w:styleId="FootnoteTextChar">
    <w:name w:val="Footnote Text Char"/>
    <w:basedOn w:val="DefaultParagraphFont"/>
    <w:link w:val="FootnoteText"/>
    <w:uiPriority w:val="99"/>
    <w:rsid w:val="002911B1"/>
    <w:rPr>
      <w:sz w:val="20"/>
      <w:szCs w:val="20"/>
    </w:rPr>
  </w:style>
  <w:style w:type="character" w:styleId="FootnoteReference">
    <w:name w:val="footnote reference"/>
    <w:basedOn w:val="DefaultParagraphFont"/>
    <w:uiPriority w:val="99"/>
    <w:semiHidden/>
    <w:unhideWhenUsed/>
    <w:rsid w:val="002911B1"/>
    <w:rPr>
      <w:vertAlign w:val="superscript"/>
    </w:rPr>
  </w:style>
  <w:style w:type="character" w:customStyle="1" w:styleId="Heading6Char">
    <w:name w:val="Heading 6 Char"/>
    <w:basedOn w:val="DefaultParagraphFont"/>
    <w:link w:val="Heading6"/>
    <w:uiPriority w:val="9"/>
    <w:semiHidden/>
    <w:rsid w:val="009B2AA7"/>
    <w:rPr>
      <w:rFonts w:asciiTheme="majorHAnsi" w:eastAsiaTheme="majorEastAsia" w:hAnsiTheme="majorHAnsi" w:cstheme="majorBidi"/>
      <w:color w:val="885D04" w:themeColor="accent1" w:themeShade="7F"/>
    </w:rPr>
  </w:style>
  <w:style w:type="paragraph" w:styleId="NormalWeb">
    <w:name w:val="Normal (Web)"/>
    <w:basedOn w:val="Normal"/>
    <w:uiPriority w:val="99"/>
    <w:semiHidden/>
    <w:unhideWhenUsed/>
    <w:rsid w:val="009B2AA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64C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64C6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52F7C"/>
    <w:rPr>
      <w:sz w:val="18"/>
      <w:szCs w:val="18"/>
    </w:rPr>
  </w:style>
  <w:style w:type="paragraph" w:styleId="CommentText">
    <w:name w:val="annotation text"/>
    <w:basedOn w:val="Normal"/>
    <w:link w:val="CommentTextChar"/>
    <w:uiPriority w:val="99"/>
    <w:semiHidden/>
    <w:unhideWhenUsed/>
    <w:rsid w:val="00452F7C"/>
    <w:pPr>
      <w:spacing w:line="240" w:lineRule="auto"/>
    </w:pPr>
    <w:rPr>
      <w:sz w:val="24"/>
      <w:szCs w:val="24"/>
    </w:rPr>
  </w:style>
  <w:style w:type="character" w:customStyle="1" w:styleId="CommentTextChar">
    <w:name w:val="Comment Text Char"/>
    <w:basedOn w:val="DefaultParagraphFont"/>
    <w:link w:val="CommentText"/>
    <w:uiPriority w:val="99"/>
    <w:semiHidden/>
    <w:rsid w:val="00452F7C"/>
    <w:rPr>
      <w:sz w:val="24"/>
      <w:szCs w:val="24"/>
    </w:rPr>
  </w:style>
  <w:style w:type="paragraph" w:styleId="CommentSubject">
    <w:name w:val="annotation subject"/>
    <w:basedOn w:val="CommentText"/>
    <w:next w:val="CommentText"/>
    <w:link w:val="CommentSubjectChar"/>
    <w:uiPriority w:val="99"/>
    <w:semiHidden/>
    <w:unhideWhenUsed/>
    <w:rsid w:val="00452F7C"/>
    <w:rPr>
      <w:b/>
      <w:bCs/>
      <w:sz w:val="20"/>
      <w:szCs w:val="20"/>
    </w:rPr>
  </w:style>
  <w:style w:type="character" w:customStyle="1" w:styleId="CommentSubjectChar">
    <w:name w:val="Comment Subject Char"/>
    <w:basedOn w:val="CommentTextChar"/>
    <w:link w:val="CommentSubject"/>
    <w:uiPriority w:val="99"/>
    <w:semiHidden/>
    <w:rsid w:val="00452F7C"/>
    <w:rPr>
      <w:b/>
      <w:bCs/>
      <w:sz w:val="20"/>
      <w:szCs w:val="20"/>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dTable1Light-Accent1">
    <w:name w:val="Grid Table 1 Light Accent 1"/>
    <w:basedOn w:val="TableNormal"/>
    <w:uiPriority w:val="46"/>
    <w:pPr>
      <w:spacing w:after="0" w:line="240" w:lineRule="auto"/>
    </w:pPr>
    <w:tblPr>
      <w:tblStyleRowBandSize w:val="1"/>
      <w:tblStyleColBandSize w:val="1"/>
      <w:tblInd w:w="0" w:type="dxa"/>
      <w:tblBorders>
        <w:top w:val="single" w:sz="4" w:space="0" w:color="FCE0A6" w:themeColor="accent1" w:themeTint="66"/>
        <w:left w:val="single" w:sz="4" w:space="0" w:color="FCE0A6" w:themeColor="accent1" w:themeTint="66"/>
        <w:bottom w:val="single" w:sz="4" w:space="0" w:color="FCE0A6" w:themeColor="accent1" w:themeTint="66"/>
        <w:right w:val="single" w:sz="4" w:space="0" w:color="FCE0A6" w:themeColor="accent1" w:themeTint="66"/>
        <w:insideH w:val="single" w:sz="4" w:space="0" w:color="FCE0A6" w:themeColor="accent1" w:themeTint="66"/>
        <w:insideV w:val="single" w:sz="4" w:space="0" w:color="FCE0A6" w:themeColor="accent1" w:themeTint="66"/>
      </w:tblBorders>
      <w:tblCellMar>
        <w:top w:w="0" w:type="dxa"/>
        <w:left w:w="108" w:type="dxa"/>
        <w:bottom w:w="0" w:type="dxa"/>
        <w:right w:w="108" w:type="dxa"/>
      </w:tblCellMar>
    </w:tblPr>
    <w:tblStylePr w:type="firstRow">
      <w:rPr>
        <w:b/>
        <w:bCs/>
      </w:rPr>
      <w:tblPr/>
      <w:tcPr>
        <w:tcBorders>
          <w:bottom w:val="single" w:sz="12" w:space="0" w:color="FAD17A" w:themeColor="accent1" w:themeTint="99"/>
        </w:tcBorders>
      </w:tcPr>
    </w:tblStylePr>
    <w:tblStylePr w:type="lastRow">
      <w:rPr>
        <w:b/>
        <w:bCs/>
      </w:rPr>
      <w:tblPr/>
      <w:tcPr>
        <w:tcBorders>
          <w:top w:val="double" w:sz="2" w:space="0" w:color="FAD17A"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FAD17A" w:themeColor="accent1" w:themeTint="99"/>
        <w:bottom w:val="single" w:sz="2" w:space="0" w:color="FAD17A" w:themeColor="accent1" w:themeTint="99"/>
        <w:insideH w:val="single" w:sz="2" w:space="0" w:color="FAD17A" w:themeColor="accent1" w:themeTint="99"/>
        <w:insideV w:val="single" w:sz="2" w:space="0" w:color="FAD17A" w:themeColor="accent1" w:themeTint="99"/>
      </w:tblBorders>
      <w:tblCellMar>
        <w:top w:w="0" w:type="dxa"/>
        <w:left w:w="108" w:type="dxa"/>
        <w:bottom w:w="0" w:type="dxa"/>
        <w:right w:w="108" w:type="dxa"/>
      </w:tblCellMar>
    </w:tblPr>
    <w:tblStylePr w:type="firstRow">
      <w:rPr>
        <w:b/>
        <w:bCs/>
      </w:rPr>
      <w:tblPr/>
      <w:tcPr>
        <w:tcBorders>
          <w:top w:val="nil"/>
          <w:bottom w:val="single" w:sz="12" w:space="0" w:color="FAD17A" w:themeColor="accent1" w:themeTint="99"/>
          <w:insideH w:val="nil"/>
          <w:insideV w:val="nil"/>
        </w:tcBorders>
        <w:shd w:val="clear" w:color="auto" w:fill="FFFFFF" w:themeFill="background1"/>
      </w:tcPr>
    </w:tblStylePr>
    <w:tblStylePr w:type="lastRow">
      <w:rPr>
        <w:b/>
        <w:bCs/>
      </w:rPr>
      <w:tblPr/>
      <w:tcPr>
        <w:tcBorders>
          <w:top w:val="double" w:sz="2" w:space="0" w:color="FAD17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table" w:styleId="GridTable6Colorful-Accent1">
    <w:name w:val="Grid Table 6 Colorful Accent 1"/>
    <w:basedOn w:val="TableNormal"/>
    <w:uiPriority w:val="51"/>
    <w:pPr>
      <w:spacing w:after="0" w:line="240" w:lineRule="auto"/>
    </w:pPr>
    <w:rPr>
      <w:color w:val="CD8C06" w:themeColor="accent1" w:themeShade="BF"/>
    </w:rPr>
    <w:tblPr>
      <w:tblStyleRowBandSize w:val="1"/>
      <w:tblStyleColBandSize w:val="1"/>
      <w:tblInd w:w="0" w:type="dxa"/>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CellMar>
        <w:top w:w="0" w:type="dxa"/>
        <w:left w:w="108" w:type="dxa"/>
        <w:bottom w:w="0" w:type="dxa"/>
        <w:right w:w="108" w:type="dxa"/>
      </w:tblCellMar>
    </w:tblPr>
    <w:tblStylePr w:type="firstRow">
      <w:rPr>
        <w:b/>
        <w:bCs/>
      </w:rPr>
      <w:tblPr/>
      <w:tcPr>
        <w:tcBorders>
          <w:bottom w:val="single" w:sz="12" w:space="0" w:color="FAD17A" w:themeColor="accent1" w:themeTint="99"/>
        </w:tcBorders>
      </w:tcPr>
    </w:tblStylePr>
    <w:tblStylePr w:type="lastRow">
      <w:rPr>
        <w:b/>
        <w:bCs/>
      </w:rPr>
      <w:tblPr/>
      <w:tcPr>
        <w:tcBorders>
          <w:top w:val="double" w:sz="4" w:space="0" w:color="FAD17A" w:themeColor="accent1" w:themeTint="99"/>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character" w:styleId="IntenseReference">
    <w:name w:val="Intense Reference"/>
    <w:basedOn w:val="DefaultParagraphFont"/>
    <w:uiPriority w:val="32"/>
    <w:qFormat/>
    <w:rsid w:val="00344C99"/>
    <w:rPr>
      <w:b/>
      <w:bCs/>
      <w:smallCaps/>
      <w:color w:val="F8B323" w:themeColor="accent1"/>
      <w:spacing w:val="5"/>
    </w:rPr>
  </w:style>
  <w:style w:type="character" w:styleId="Hyperlink">
    <w:name w:val="Hyperlink"/>
    <w:basedOn w:val="DefaultParagraphFont"/>
    <w:uiPriority w:val="99"/>
    <w:unhideWhenUsed/>
    <w:rsid w:val="003D3E21"/>
    <w:rPr>
      <w:color w:val="46B2B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2592">
      <w:bodyDiv w:val="1"/>
      <w:marLeft w:val="0"/>
      <w:marRight w:val="0"/>
      <w:marTop w:val="0"/>
      <w:marBottom w:val="0"/>
      <w:divBdr>
        <w:top w:val="none" w:sz="0" w:space="0" w:color="auto"/>
        <w:left w:val="none" w:sz="0" w:space="0" w:color="auto"/>
        <w:bottom w:val="none" w:sz="0" w:space="0" w:color="auto"/>
        <w:right w:val="none" w:sz="0" w:space="0" w:color="auto"/>
      </w:divBdr>
      <w:divsChild>
        <w:div w:id="414282322">
          <w:marLeft w:val="0"/>
          <w:marRight w:val="0"/>
          <w:marTop w:val="0"/>
          <w:marBottom w:val="0"/>
          <w:divBdr>
            <w:top w:val="none" w:sz="0" w:space="0" w:color="auto"/>
            <w:left w:val="none" w:sz="0" w:space="0" w:color="auto"/>
            <w:bottom w:val="none" w:sz="0" w:space="0" w:color="auto"/>
            <w:right w:val="none" w:sz="0" w:space="0" w:color="auto"/>
          </w:divBdr>
        </w:div>
        <w:div w:id="1706633123">
          <w:marLeft w:val="0"/>
          <w:marRight w:val="0"/>
          <w:marTop w:val="0"/>
          <w:marBottom w:val="0"/>
          <w:divBdr>
            <w:top w:val="none" w:sz="0" w:space="0" w:color="auto"/>
            <w:left w:val="none" w:sz="0" w:space="0" w:color="auto"/>
            <w:bottom w:val="none" w:sz="0" w:space="0" w:color="auto"/>
            <w:right w:val="none" w:sz="0" w:space="0" w:color="auto"/>
          </w:divBdr>
        </w:div>
        <w:div w:id="979655560">
          <w:marLeft w:val="0"/>
          <w:marRight w:val="0"/>
          <w:marTop w:val="0"/>
          <w:marBottom w:val="0"/>
          <w:divBdr>
            <w:top w:val="none" w:sz="0" w:space="0" w:color="auto"/>
            <w:left w:val="none" w:sz="0" w:space="0" w:color="auto"/>
            <w:bottom w:val="none" w:sz="0" w:space="0" w:color="auto"/>
            <w:right w:val="none" w:sz="0" w:space="0" w:color="auto"/>
          </w:divBdr>
        </w:div>
        <w:div w:id="363404511">
          <w:marLeft w:val="0"/>
          <w:marRight w:val="0"/>
          <w:marTop w:val="0"/>
          <w:marBottom w:val="0"/>
          <w:divBdr>
            <w:top w:val="none" w:sz="0" w:space="0" w:color="auto"/>
            <w:left w:val="none" w:sz="0" w:space="0" w:color="auto"/>
            <w:bottom w:val="none" w:sz="0" w:space="0" w:color="auto"/>
            <w:right w:val="none" w:sz="0" w:space="0" w:color="auto"/>
          </w:divBdr>
        </w:div>
        <w:div w:id="572205689">
          <w:marLeft w:val="0"/>
          <w:marRight w:val="0"/>
          <w:marTop w:val="0"/>
          <w:marBottom w:val="0"/>
          <w:divBdr>
            <w:top w:val="none" w:sz="0" w:space="0" w:color="auto"/>
            <w:left w:val="none" w:sz="0" w:space="0" w:color="auto"/>
            <w:bottom w:val="none" w:sz="0" w:space="0" w:color="auto"/>
            <w:right w:val="none" w:sz="0" w:space="0" w:color="auto"/>
          </w:divBdr>
        </w:div>
      </w:divsChild>
    </w:div>
    <w:div w:id="1335959018">
      <w:bodyDiv w:val="1"/>
      <w:marLeft w:val="0"/>
      <w:marRight w:val="0"/>
      <w:marTop w:val="0"/>
      <w:marBottom w:val="0"/>
      <w:divBdr>
        <w:top w:val="none" w:sz="0" w:space="0" w:color="auto"/>
        <w:left w:val="none" w:sz="0" w:space="0" w:color="auto"/>
        <w:bottom w:val="none" w:sz="0" w:space="0" w:color="auto"/>
        <w:right w:val="none" w:sz="0" w:space="0" w:color="auto"/>
      </w:divBdr>
    </w:div>
    <w:div w:id="1547796165">
      <w:bodyDiv w:val="1"/>
      <w:marLeft w:val="0"/>
      <w:marRight w:val="0"/>
      <w:marTop w:val="0"/>
      <w:marBottom w:val="0"/>
      <w:divBdr>
        <w:top w:val="none" w:sz="0" w:space="0" w:color="auto"/>
        <w:left w:val="none" w:sz="0" w:space="0" w:color="auto"/>
        <w:bottom w:val="none" w:sz="0" w:space="0" w:color="auto"/>
        <w:right w:val="none" w:sz="0" w:space="0" w:color="auto"/>
      </w:divBdr>
    </w:div>
    <w:div w:id="1718160045">
      <w:bodyDiv w:val="1"/>
      <w:marLeft w:val="0"/>
      <w:marRight w:val="0"/>
      <w:marTop w:val="0"/>
      <w:marBottom w:val="0"/>
      <w:divBdr>
        <w:top w:val="none" w:sz="0" w:space="0" w:color="auto"/>
        <w:left w:val="none" w:sz="0" w:space="0" w:color="auto"/>
        <w:bottom w:val="none" w:sz="0" w:space="0" w:color="auto"/>
        <w:right w:val="none" w:sz="0" w:space="0" w:color="auto"/>
      </w:divBdr>
    </w:div>
    <w:div w:id="189288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4" Type="http://schemas.openxmlformats.org/officeDocument/2006/relationships/chart" Target="charts/chart3.xml"/><Relationship Id="rId15" Type="http://schemas.openxmlformats.org/officeDocument/2006/relationships/chart" Target="charts/chart4.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11.png"/><Relationship Id="rId19" Type="http://schemas.openxmlformats.org/officeDocument/2006/relationships/image" Target="media/image20.png"/><Relationship Id="rId50" Type="http://schemas.openxmlformats.org/officeDocument/2006/relationships/footer" Target="footer1.xml"/><Relationship Id="rId51" Type="http://schemas.openxmlformats.org/officeDocument/2006/relationships/fontTable" Target="fontTable.xml"/><Relationship Id="rId52" Type="http://schemas.microsoft.com/office/2011/relationships/people" Target="people.xml"/><Relationship Id="rId53" Type="http://schemas.openxmlformats.org/officeDocument/2006/relationships/theme" Target="theme/theme1.xml"/><Relationship Id="rId40" Type="http://schemas.openxmlformats.org/officeDocument/2006/relationships/image" Target="media/image11.jpg"/><Relationship Id="rId41" Type="http://schemas.openxmlformats.org/officeDocument/2006/relationships/image" Target="media/image12.jpg"/><Relationship Id="rId42" Type="http://schemas.openxmlformats.org/officeDocument/2006/relationships/image" Target="media/image13.jpg"/><Relationship Id="rId43" Type="http://schemas.openxmlformats.org/officeDocument/2006/relationships/image" Target="media/image14.jpg"/><Relationship Id="rId44" Type="http://schemas.openxmlformats.org/officeDocument/2006/relationships/image" Target="media/image15.jpg"/><Relationship Id="rId45" Type="http://schemas.openxmlformats.org/officeDocument/2006/relationships/image" Target="media/image16.jpg"/><Relationship Id="rId46" Type="http://schemas.openxmlformats.org/officeDocument/2006/relationships/image" Target="media/image17.jpg"/><Relationship Id="rId47" Type="http://schemas.openxmlformats.org/officeDocument/2006/relationships/image" Target="media/image18.jpg"/><Relationship Id="rId48" Type="http://schemas.openxmlformats.org/officeDocument/2006/relationships/image" Target="media/image19.jpg"/><Relationship Id="rId4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hart" Target="charts/chart1.xml"/><Relationship Id="rId9" Type="http://schemas.openxmlformats.org/officeDocument/2006/relationships/chart" Target="charts/chart1.xml"/><Relationship Id="rId30" Type="http://schemas.openxmlformats.org/officeDocument/2006/relationships/image" Target="media/image60.jpeg"/><Relationship Id="rId31" Type="http://schemas.openxmlformats.org/officeDocument/2006/relationships/image" Target="media/image7.jpeg"/><Relationship Id="rId32" Type="http://schemas.openxmlformats.org/officeDocument/2006/relationships/image" Target="media/image70.jpeg"/><Relationship Id="rId33" Type="http://schemas.openxmlformats.org/officeDocument/2006/relationships/image" Target="media/image8.png"/><Relationship Id="rId34" Type="http://schemas.openxmlformats.org/officeDocument/2006/relationships/image" Target="media/image80.png"/><Relationship Id="rId35" Type="http://schemas.openxmlformats.org/officeDocument/2006/relationships/image" Target="media/image9.png"/><Relationship Id="rId36" Type="http://schemas.microsoft.com/office/2007/relationships/hdphoto" Target="media/hdphoto1.wdp"/><Relationship Id="rId37" Type="http://schemas.openxmlformats.org/officeDocument/2006/relationships/image" Target="media/image90.png"/><Relationship Id="rId38" Type="http://schemas.microsoft.com/office/2007/relationships/hdphoto" Target="media/hdphoto10.wdp"/><Relationship Id="rId39" Type="http://schemas.openxmlformats.org/officeDocument/2006/relationships/image" Target="media/image10.png"/><Relationship Id="rId20" Type="http://schemas.openxmlformats.org/officeDocument/2006/relationships/chart" Target="charts/chart5.xml"/><Relationship Id="rId21" Type="http://schemas.openxmlformats.org/officeDocument/2006/relationships/chart" Target="charts/chart5.xml"/><Relationship Id="rId22" Type="http://schemas.openxmlformats.org/officeDocument/2006/relationships/comments" Target="comments.xml"/><Relationship Id="rId23" Type="http://schemas.microsoft.com/office/2011/relationships/commentsExtended" Target="commentsExtended.xm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40.png"/><Relationship Id="rId27" Type="http://schemas.openxmlformats.org/officeDocument/2006/relationships/image" Target="media/image5.jpeg"/><Relationship Id="rId28" Type="http://schemas.openxmlformats.org/officeDocument/2006/relationships/image" Target="media/image50.jpeg"/><Relationship Id="rId29" Type="http://schemas.openxmlformats.org/officeDocument/2006/relationships/image" Target="media/image6.jpeg"/><Relationship Id="rId10" Type="http://schemas.openxmlformats.org/officeDocument/2006/relationships/chart" Target="charts/chart2.xml"/><Relationship Id="rId11" Type="http://schemas.openxmlformats.org/officeDocument/2006/relationships/chart" Target="charts/chart2.xml"/><Relationship Id="rId12"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embeddings/oleObject1.bin"/></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embeddings/oleObject2.bin"/></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embeddings/oleObject3.bin"/></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Subject Popularity in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Pt>
            <c:idx val="0"/>
            <c:invertIfNegative val="0"/>
            <c:bubble3D val="0"/>
            <c:spPr>
              <a:solidFill>
                <a:srgbClr val="0070C0"/>
              </a:solidFill>
              <a:ln>
                <a:noFill/>
              </a:ln>
              <a:effectLst/>
            </c:spPr>
          </c:dPt>
          <c:dPt>
            <c:idx val="1"/>
            <c:invertIfNegative val="0"/>
            <c:bubble3D val="0"/>
            <c:spPr>
              <a:solidFill>
                <a:srgbClr val="C00000"/>
              </a:solidFill>
              <a:ln>
                <a:noFill/>
              </a:ln>
              <a:effectLst/>
            </c:spPr>
          </c:dPt>
          <c:cat>
            <c:strRef>
              <c:f>Sheet1!$A$1:$B$1</c:f>
              <c:strCache>
                <c:ptCount val="2"/>
                <c:pt idx="0">
                  <c:v>ICT</c:v>
                </c:pt>
                <c:pt idx="1">
                  <c:v>Computer Science</c:v>
                </c:pt>
              </c:strCache>
            </c:strRef>
          </c:cat>
          <c:val>
            <c:numRef>
              <c:f>Sheet1!$A$2:$B$2</c:f>
              <c:numCache>
                <c:formatCode>General</c:formatCode>
                <c:ptCount val="2"/>
                <c:pt idx="0">
                  <c:v>112000.0</c:v>
                </c:pt>
                <c:pt idx="1">
                  <c:v>35000.0</c:v>
                </c:pt>
              </c:numCache>
            </c:numRef>
          </c:val>
        </c:ser>
        <c:dLbls>
          <c:showLegendKey val="0"/>
          <c:showVal val="0"/>
          <c:showCatName val="0"/>
          <c:showSerName val="0"/>
          <c:showPercent val="0"/>
          <c:showBubbleSize val="0"/>
        </c:dLbls>
        <c:gapWidth val="219"/>
        <c:overlap val="-27"/>
        <c:axId val="2128863552"/>
        <c:axId val="2128866864"/>
      </c:barChart>
      <c:catAx>
        <c:axId val="2128863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8866864"/>
        <c:crosses val="autoZero"/>
        <c:auto val="1"/>
        <c:lblAlgn val="ctr"/>
        <c:lblOffset val="100"/>
        <c:noMultiLvlLbl val="0"/>
      </c:catAx>
      <c:valAx>
        <c:axId val="21288668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8863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Subject Popularity in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Pt>
            <c:idx val="0"/>
            <c:invertIfNegative val="0"/>
            <c:bubble3D val="0"/>
            <c:spPr>
              <a:solidFill>
                <a:srgbClr val="0070C0"/>
              </a:solidFill>
              <a:ln>
                <a:noFill/>
              </a:ln>
              <a:effectLst/>
            </c:spPr>
          </c:dPt>
          <c:dPt>
            <c:idx val="1"/>
            <c:invertIfNegative val="0"/>
            <c:bubble3D val="0"/>
            <c:spPr>
              <a:solidFill>
                <a:srgbClr val="C00000"/>
              </a:solidFill>
              <a:ln>
                <a:noFill/>
              </a:ln>
              <a:effectLst/>
            </c:spPr>
          </c:dPt>
          <c:cat>
            <c:strRef>
              <c:f>Sheet1!$A$1:$B$1</c:f>
              <c:strCache>
                <c:ptCount val="2"/>
                <c:pt idx="0">
                  <c:v>ICT</c:v>
                </c:pt>
                <c:pt idx="1">
                  <c:v>Computer Science</c:v>
                </c:pt>
              </c:strCache>
            </c:strRef>
          </c:cat>
          <c:val>
            <c:numRef>
              <c:f>Sheet1!$A$2:$B$2</c:f>
              <c:numCache>
                <c:formatCode>General</c:formatCode>
                <c:ptCount val="2"/>
                <c:pt idx="0">
                  <c:v>112000.0</c:v>
                </c:pt>
                <c:pt idx="1">
                  <c:v>35000.0</c:v>
                </c:pt>
              </c:numCache>
            </c:numRef>
          </c:val>
        </c:ser>
        <c:dLbls>
          <c:showLegendKey val="0"/>
          <c:showVal val="0"/>
          <c:showCatName val="0"/>
          <c:showSerName val="0"/>
          <c:showPercent val="0"/>
          <c:showBubbleSize val="0"/>
        </c:dLbls>
        <c:gapWidth val="219"/>
        <c:overlap val="-27"/>
        <c:axId val="2139546448"/>
        <c:axId val="2139549920"/>
      </c:barChart>
      <c:catAx>
        <c:axId val="2139546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9549920"/>
        <c:crosses val="autoZero"/>
        <c:auto val="1"/>
        <c:lblAlgn val="ctr"/>
        <c:lblOffset val="100"/>
        <c:noMultiLvlLbl val="0"/>
      </c:catAx>
      <c:valAx>
        <c:axId val="213954992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9546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GCSE </a:t>
            </a:r>
            <a:r>
              <a:rPr lang="en-US" sz="1800" b="1" baseline="0"/>
              <a:t>ICT</a:t>
            </a:r>
            <a:r>
              <a:rPr lang="en-US" baseline="0"/>
              <a:t> Gender Ratio, 2014  </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spPr>
            <a:solidFill>
              <a:schemeClr val="accent5">
                <a:lumMod val="60000"/>
                <a:lumOff val="40000"/>
              </a:schemeClr>
            </a:solidFill>
          </c:spPr>
          <c:dPt>
            <c:idx val="0"/>
            <c:bubble3D val="0"/>
            <c:spPr>
              <a:solidFill>
                <a:schemeClr val="accent5">
                  <a:lumMod val="60000"/>
                  <a:lumOff val="40000"/>
                </a:schemeClr>
              </a:solidFill>
              <a:ln w="19050">
                <a:solidFill>
                  <a:schemeClr val="lt1"/>
                </a:solidFill>
              </a:ln>
              <a:effectLst/>
            </c:spPr>
          </c:dPt>
          <c:dPt>
            <c:idx val="1"/>
            <c:bubble3D val="0"/>
            <c:spPr>
              <a:solidFill>
                <a:srgbClr val="0070C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Sheet1!$C$1:$D$1</c:f>
              <c:strCache>
                <c:ptCount val="2"/>
                <c:pt idx="0">
                  <c:v>Girls</c:v>
                </c:pt>
                <c:pt idx="1">
                  <c:v>Boys</c:v>
                </c:pt>
              </c:strCache>
            </c:strRef>
          </c:cat>
          <c:val>
            <c:numRef>
              <c:f>Sheet1!$C$2:$D$2</c:f>
              <c:numCache>
                <c:formatCode>0%</c:formatCode>
                <c:ptCount val="2"/>
                <c:pt idx="0">
                  <c:v>0.42</c:v>
                </c:pt>
                <c:pt idx="1">
                  <c:v>0.58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a:t>
            </a:r>
            <a:r>
              <a:rPr lang="en-US" sz="1800" b="1" baseline="0"/>
              <a:t>Computer Science </a:t>
            </a:r>
            <a:r>
              <a:rPr lang="en-US" baseline="0"/>
              <a:t>Gender Ratio,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spPr>
            <a:solidFill>
              <a:schemeClr val="accent3"/>
            </a:solidFill>
          </c:spPr>
          <c:dPt>
            <c:idx val="0"/>
            <c:bubble3D val="0"/>
            <c:spPr>
              <a:solidFill>
                <a:schemeClr val="accent1"/>
              </a:solidFill>
              <a:ln w="19050">
                <a:solidFill>
                  <a:schemeClr val="lt1"/>
                </a:solidFill>
              </a:ln>
              <a:effectLst/>
            </c:spPr>
          </c:dPt>
          <c:dPt>
            <c:idx val="1"/>
            <c:bubble3D val="0"/>
            <c:spPr>
              <a:solidFill>
                <a:srgbClr val="C0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Sheet1!$E$1:$F$1</c:f>
              <c:strCache>
                <c:ptCount val="2"/>
                <c:pt idx="0">
                  <c:v>Girls</c:v>
                </c:pt>
                <c:pt idx="1">
                  <c:v>Boys</c:v>
                </c:pt>
              </c:strCache>
            </c:strRef>
          </c:cat>
          <c:val>
            <c:numRef>
              <c:f>Sheet1!$E$2:$F$2</c:f>
              <c:numCache>
                <c:formatCode>0%</c:formatCode>
                <c:ptCount val="2"/>
                <c:pt idx="0">
                  <c:v>0.16</c:v>
                </c:pt>
                <c:pt idx="1">
                  <c:v>0.84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Aspect Importance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Sheet1!$C$2:$C$13</c:f>
              <c:strCache>
                <c:ptCount val="12"/>
                <c:pt idx="0">
                  <c:v>Graphics</c:v>
                </c:pt>
                <c:pt idx="1">
                  <c:v>Story</c:v>
                </c:pt>
                <c:pt idx="2">
                  <c:v>Competing with others</c:v>
                </c:pt>
                <c:pt idx="3">
                  <c:v>Constant interaction</c:v>
                </c:pt>
                <c:pt idx="4">
                  <c:v>Innovation</c:v>
                </c:pt>
                <c:pt idx="5">
                  <c:v>Characters</c:v>
                </c:pt>
                <c:pt idx="6">
                  <c:v>Cooperation with others</c:v>
                </c:pt>
                <c:pt idx="7">
                  <c:v>Single player gameplay</c:v>
                </c:pt>
                <c:pt idx="8">
                  <c:v>Checkpoints</c:v>
                </c:pt>
                <c:pt idx="9">
                  <c:v>Levelling up</c:v>
                </c:pt>
                <c:pt idx="10">
                  <c:v>Sound design</c:v>
                </c:pt>
                <c:pt idx="11">
                  <c:v>Replayability</c:v>
                </c:pt>
              </c:strCache>
            </c:strRef>
          </c:cat>
          <c:val>
            <c:numRef>
              <c:f>Sheet1!$D$2:$D$13</c:f>
              <c:numCache>
                <c:formatCode>General</c:formatCode>
                <c:ptCount val="12"/>
                <c:pt idx="0">
                  <c:v>92.0</c:v>
                </c:pt>
                <c:pt idx="1">
                  <c:v>87.0</c:v>
                </c:pt>
                <c:pt idx="2">
                  <c:v>69.0</c:v>
                </c:pt>
                <c:pt idx="3">
                  <c:v>62.0</c:v>
                </c:pt>
                <c:pt idx="4">
                  <c:v>55.0</c:v>
                </c:pt>
                <c:pt idx="5">
                  <c:v>54.0</c:v>
                </c:pt>
                <c:pt idx="6">
                  <c:v>53.0</c:v>
                </c:pt>
                <c:pt idx="7">
                  <c:v>39.0</c:v>
                </c:pt>
                <c:pt idx="8">
                  <c:v>36.0</c:v>
                </c:pt>
                <c:pt idx="9">
                  <c:v>34.0</c:v>
                </c:pt>
                <c:pt idx="10">
                  <c:v>25.0</c:v>
                </c:pt>
                <c:pt idx="11">
                  <c:v>15.0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342FF-322E-9F48-AAFB-A3DFAD4E8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6301</Words>
  <Characters>35922</Characters>
  <Application>Microsoft Macintosh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Lorimer</dc:creator>
  <cp:keywords/>
  <dc:description/>
  <cp:lastModifiedBy>Jamie Birch</cp:lastModifiedBy>
  <cp:revision>2</cp:revision>
  <dcterms:created xsi:type="dcterms:W3CDTF">2016-01-21T12:06:00Z</dcterms:created>
  <dcterms:modified xsi:type="dcterms:W3CDTF">2016-01-21T12:06:00Z</dcterms:modified>
</cp:coreProperties>
</file>